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0A8D2" w14:textId="5723928C" w:rsidR="000943D8" w:rsidRPr="000943D8" w:rsidRDefault="000943D8" w:rsidP="004245DE">
      <w:pPr>
        <w:spacing w:line="480" w:lineRule="auto"/>
        <w:rPr>
          <w:i/>
          <w:iCs/>
        </w:rPr>
      </w:pPr>
      <w:commentRangeStart w:id="0"/>
      <w:r w:rsidRPr="000943D8">
        <w:rPr>
          <w:i/>
          <w:iCs/>
        </w:rPr>
        <w:t xml:space="preserve">Joint </w:t>
      </w:r>
      <w:r w:rsidR="002D683F">
        <w:rPr>
          <w:i/>
          <w:iCs/>
        </w:rPr>
        <w:t>breeding and migratory season</w:t>
      </w:r>
      <w:r w:rsidRPr="000943D8">
        <w:rPr>
          <w:i/>
          <w:iCs/>
        </w:rPr>
        <w:t xml:space="preserve"> </w:t>
      </w:r>
      <w:commentRangeEnd w:id="0"/>
      <w:r w:rsidR="00D970A3">
        <w:rPr>
          <w:rStyle w:val="CommentReference"/>
        </w:rPr>
        <w:commentReference w:id="0"/>
      </w:r>
      <w:r w:rsidRPr="000943D8">
        <w:rPr>
          <w:i/>
          <w:iCs/>
        </w:rPr>
        <w:t xml:space="preserve">species distribution models </w:t>
      </w:r>
      <w:r w:rsidR="00763CC1">
        <w:rPr>
          <w:i/>
          <w:iCs/>
        </w:rPr>
        <w:t>better</w:t>
      </w:r>
      <w:r w:rsidR="009C486D">
        <w:rPr>
          <w:i/>
          <w:iCs/>
        </w:rPr>
        <w:t xml:space="preserve"> </w:t>
      </w:r>
      <w:r w:rsidRPr="000943D8">
        <w:rPr>
          <w:i/>
          <w:iCs/>
        </w:rPr>
        <w:t xml:space="preserve">facilitate habitat conservation for a </w:t>
      </w:r>
      <w:del w:id="1" w:author="Erik" w:date="2023-06-13T15:34:00Z">
        <w:r w:rsidRPr="000943D8" w:rsidDel="00D970A3">
          <w:rPr>
            <w:i/>
            <w:iCs/>
          </w:rPr>
          <w:delText xml:space="preserve">short distance </w:delText>
        </w:r>
      </w:del>
      <w:r w:rsidRPr="000943D8">
        <w:rPr>
          <w:i/>
          <w:iCs/>
        </w:rPr>
        <w:t xml:space="preserve">migratory </w:t>
      </w:r>
      <w:proofErr w:type="gramStart"/>
      <w:r w:rsidRPr="000943D8">
        <w:rPr>
          <w:i/>
          <w:iCs/>
        </w:rPr>
        <w:t>bird</w:t>
      </w:r>
      <w:proofErr w:type="gramEnd"/>
    </w:p>
    <w:p w14:paraId="4AF39147" w14:textId="207BDA0F" w:rsidR="002709AD" w:rsidRDefault="00AA1540" w:rsidP="004245DE">
      <w:pPr>
        <w:spacing w:line="480" w:lineRule="auto"/>
      </w:pPr>
      <w:r>
        <w:t xml:space="preserve">Authors: </w:t>
      </w:r>
      <w:r w:rsidR="00810E70" w:rsidRPr="00810E70">
        <w:t>Berigan LA, Roth AM,</w:t>
      </w:r>
      <w:r w:rsidR="00F75F58">
        <w:t xml:space="preserve"> </w:t>
      </w:r>
      <w:r w:rsidR="00F75F58" w:rsidRPr="00810E70">
        <w:t>Fish AC,</w:t>
      </w:r>
      <w:r w:rsidR="00810E70" w:rsidRPr="00810E70">
        <w:t xml:space="preserve"> Williams LM, Duren KR,</w:t>
      </w:r>
      <w:r w:rsidR="00A579FA">
        <w:t xml:space="preserve"> Bearer S</w:t>
      </w:r>
      <w:r w:rsidR="00541B68">
        <w:t xml:space="preserve">, </w:t>
      </w:r>
      <w:proofErr w:type="spellStart"/>
      <w:r w:rsidR="00541B68">
        <w:t>Wenner</w:t>
      </w:r>
      <w:proofErr w:type="spellEnd"/>
      <w:r w:rsidR="00541B68">
        <w:t xml:space="preserve"> K, </w:t>
      </w:r>
      <w:r w:rsidR="00817DE4">
        <w:t>Kasper P</w:t>
      </w:r>
      <w:r w:rsidR="00A579FA">
        <w:t>,</w:t>
      </w:r>
      <w:r w:rsidR="00810E70" w:rsidRPr="00810E70">
        <w:t xml:space="preserve"> Blomberg EJ.</w:t>
      </w:r>
    </w:p>
    <w:p w14:paraId="26095CFA" w14:textId="717C5C73" w:rsidR="004245DE" w:rsidRDefault="004245DE" w:rsidP="004245DE">
      <w:pPr>
        <w:spacing w:line="480" w:lineRule="auto"/>
      </w:pPr>
      <w:r w:rsidRPr="004245DE">
        <w:t xml:space="preserve">Target: </w:t>
      </w:r>
      <w:r w:rsidR="00A167BF">
        <w:t>Biological Conservation</w:t>
      </w:r>
    </w:p>
    <w:p w14:paraId="3A4A3C68" w14:textId="50F371CC" w:rsidR="000A37B2" w:rsidRPr="004245DE" w:rsidRDefault="000A37B2" w:rsidP="004245DE">
      <w:pPr>
        <w:spacing w:line="480" w:lineRule="auto"/>
      </w:pPr>
      <w:r>
        <w:t>Keywords</w:t>
      </w:r>
      <w:r w:rsidR="00957DFB">
        <w:t xml:space="preserve"> (max 6)</w:t>
      </w:r>
      <w:r>
        <w:t>:</w:t>
      </w:r>
      <w:r w:rsidR="000E775A">
        <w:t xml:space="preserve"> </w:t>
      </w:r>
      <w:r w:rsidR="009B027B">
        <w:t xml:space="preserve">American woodcock, </w:t>
      </w:r>
      <w:r w:rsidR="0053370F">
        <w:t>full annual cycle,</w:t>
      </w:r>
      <w:r w:rsidR="00EE57C3" w:rsidRPr="00EE57C3">
        <w:t xml:space="preserve"> </w:t>
      </w:r>
      <w:r w:rsidR="00EE57C3">
        <w:t>migratory birds,</w:t>
      </w:r>
      <w:r w:rsidR="009B027B">
        <w:t xml:space="preserve"> transferability,</w:t>
      </w:r>
      <w:r w:rsidR="00A37AE7">
        <w:t xml:space="preserve"> </w:t>
      </w:r>
      <w:r w:rsidR="00282974">
        <w:t>species distribution model, habitat suitability model</w:t>
      </w:r>
    </w:p>
    <w:p w14:paraId="440072E2" w14:textId="7FB4F21A" w:rsidR="00D7286E" w:rsidRDefault="00D7286E" w:rsidP="00652562">
      <w:pPr>
        <w:spacing w:line="480" w:lineRule="auto"/>
        <w:rPr>
          <w:b/>
          <w:bCs/>
        </w:rPr>
      </w:pPr>
      <w:commentRangeStart w:id="2"/>
      <w:r>
        <w:rPr>
          <w:b/>
          <w:bCs/>
        </w:rPr>
        <w:t>Abstract</w:t>
      </w:r>
      <w:commentRangeEnd w:id="2"/>
      <w:r w:rsidR="00AD676B">
        <w:rPr>
          <w:rStyle w:val="CommentReference"/>
        </w:rPr>
        <w:commentReference w:id="2"/>
      </w:r>
    </w:p>
    <w:p w14:paraId="1D356DA3" w14:textId="680A3AD0" w:rsidR="00EA1E3C" w:rsidRPr="007F76C4" w:rsidRDefault="00E5337D" w:rsidP="00652562">
      <w:pPr>
        <w:spacing w:line="480" w:lineRule="auto"/>
      </w:pPr>
      <w:r>
        <w:t>S</w:t>
      </w:r>
      <w:r w:rsidR="00D76FD6">
        <w:t xml:space="preserve">pecies distribution models frequently have issues with </w:t>
      </w:r>
      <w:r w:rsidR="00265623">
        <w:t xml:space="preserve">cross-seasonal </w:t>
      </w:r>
      <w:commentRangeStart w:id="3"/>
      <w:r w:rsidR="00265623">
        <w:t>transferability</w:t>
      </w:r>
      <w:ins w:id="4" w:author="Erik" w:date="2023-06-13T15:36:00Z">
        <w:r w:rsidR="00D970A3">
          <w:t xml:space="preserve"> if </w:t>
        </w:r>
      </w:ins>
      <w:del w:id="5" w:author="Erik" w:date="2023-06-13T15:36:00Z">
        <w:r w:rsidR="00DB5E6D" w:rsidDel="00D970A3">
          <w:delText>,</w:delText>
        </w:r>
        <w:r w:rsidR="00265623" w:rsidDel="00D970A3">
          <w:delText xml:space="preserve"> with species distribution models created </w:delText>
        </w:r>
        <w:r w:rsidR="00E41CE9" w:rsidDel="00D970A3">
          <w:delText>using</w:delText>
        </w:r>
        <w:r w:rsidR="00DA137B" w:rsidDel="00D970A3">
          <w:delText xml:space="preserve"> </w:delText>
        </w:r>
        <w:r w:rsidR="00E41CE9" w:rsidDel="00D970A3">
          <w:delText>breeding season</w:delText>
        </w:r>
        <w:r w:rsidR="00DB5E6D" w:rsidDel="00D970A3">
          <w:delText xml:space="preserve"> </w:delText>
        </w:r>
      </w:del>
      <w:r w:rsidR="00E41CE9">
        <w:t>data</w:t>
      </w:r>
      <w:ins w:id="6" w:author="Erik" w:date="2023-06-13T15:36:00Z">
        <w:r w:rsidR="00D970A3">
          <w:t xml:space="preserve"> collected during a single season do </w:t>
        </w:r>
      </w:ins>
      <w:del w:id="7" w:author="Erik" w:date="2023-06-13T15:36:00Z">
        <w:r w:rsidR="00E41CE9" w:rsidDel="00D970A3">
          <w:delText xml:space="preserve"> frequently </w:delText>
        </w:r>
      </w:del>
      <w:r w:rsidR="00E41CE9">
        <w:t>not reflect</w:t>
      </w:r>
      <w:del w:id="8" w:author="Erik" w:date="2023-06-13T15:36:00Z">
        <w:r w:rsidR="00E41CE9" w:rsidDel="00D970A3">
          <w:delText>ing</w:delText>
        </w:r>
      </w:del>
      <w:r w:rsidR="00E41CE9">
        <w:t xml:space="preserve"> </w:t>
      </w:r>
      <w:r w:rsidR="003A6E6D">
        <w:t xml:space="preserve">habitat </w:t>
      </w:r>
      <w:ins w:id="9" w:author="Erik" w:date="2023-06-13T15:36:00Z">
        <w:r w:rsidR="00D970A3">
          <w:t>relationsh</w:t>
        </w:r>
        <w:commentRangeEnd w:id="3"/>
        <w:r w:rsidR="00D970A3">
          <w:rPr>
            <w:rStyle w:val="CommentReference"/>
          </w:rPr>
          <w:commentReference w:id="3"/>
        </w:r>
        <w:r w:rsidR="00D970A3">
          <w:t>ips</w:t>
        </w:r>
      </w:ins>
      <w:del w:id="10" w:author="Erik" w:date="2023-06-13T15:36:00Z">
        <w:r w:rsidR="003A6E6D" w:rsidDel="00D970A3">
          <w:delText>use</w:delText>
        </w:r>
      </w:del>
      <w:r w:rsidR="003A6E6D">
        <w:t xml:space="preserve"> across other seasons. </w:t>
      </w:r>
      <w:r w:rsidR="00E9369E">
        <w:t xml:space="preserve">This issue can be addressed </w:t>
      </w:r>
      <w:r w:rsidR="005B6730">
        <w:t>using</w:t>
      </w:r>
      <w:r w:rsidR="005B0266">
        <w:t xml:space="preserve"> </w:t>
      </w:r>
      <w:r w:rsidR="00AF4740">
        <w:t xml:space="preserve">spatial </w:t>
      </w:r>
      <w:r w:rsidR="00013C36">
        <w:t>decision support systems</w:t>
      </w:r>
      <w:r w:rsidR="005B6730">
        <w:t>,</w:t>
      </w:r>
      <w:r w:rsidR="005B0266">
        <w:t xml:space="preserve"> which allow </w:t>
      </w:r>
      <w:r w:rsidR="00356BB0">
        <w:t xml:space="preserve">users to </w:t>
      </w:r>
      <w:r w:rsidR="00DB27E1">
        <w:t>incorporate multiple</w:t>
      </w:r>
      <w:ins w:id="11" w:author="Erik" w:date="2023-06-13T15:41:00Z">
        <w:r w:rsidR="00D970A3">
          <w:t>,</w:t>
        </w:r>
      </w:ins>
      <w:r w:rsidR="00DB27E1">
        <w:t xml:space="preserve"> season-specific distribution models </w:t>
      </w:r>
      <w:r w:rsidR="00853F6A">
        <w:t xml:space="preserve">into a single </w:t>
      </w:r>
      <w:r w:rsidR="00284C51">
        <w:t xml:space="preserve">tool </w:t>
      </w:r>
      <w:del w:id="12" w:author="Erik" w:date="2023-06-13T15:37:00Z">
        <w:r w:rsidR="00284C51" w:rsidDel="00D970A3">
          <w:delText>for</w:delText>
        </w:r>
      </w:del>
      <w:ins w:id="13" w:author="Erik" w:date="2023-06-13T15:37:00Z">
        <w:r w:rsidR="00D970A3">
          <w:t>to</w:t>
        </w:r>
      </w:ins>
      <w:r w:rsidR="00284C51">
        <w:t xml:space="preserve"> </w:t>
      </w:r>
      <w:r w:rsidR="00A6348A">
        <w:t>prioritiz</w:t>
      </w:r>
      <w:ins w:id="14" w:author="Erik" w:date="2023-06-13T15:37:00Z">
        <w:r w:rsidR="00D970A3">
          <w:t>e</w:t>
        </w:r>
      </w:ins>
      <w:del w:id="15" w:author="Erik" w:date="2023-06-13T15:37:00Z">
        <w:r w:rsidR="00A6348A" w:rsidDel="00D970A3">
          <w:delText>ing</w:delText>
        </w:r>
      </w:del>
      <w:r w:rsidR="00A6348A">
        <w:t xml:space="preserve"> habitat management.</w:t>
      </w:r>
      <w:r w:rsidR="005A12DD">
        <w:t xml:space="preserve"> We demonstrated a potential </w:t>
      </w:r>
      <w:r w:rsidR="005B6730">
        <w:t>application of this framework through a</w:t>
      </w:r>
      <w:r w:rsidR="00CA2396">
        <w:t xml:space="preserve">n analysis of multi-season habitat use </w:t>
      </w:r>
      <w:ins w:id="16" w:author="Erik" w:date="2023-06-13T15:41:00Z">
        <w:r w:rsidR="00D970A3">
          <w:t>by</w:t>
        </w:r>
      </w:ins>
      <w:del w:id="17" w:author="Erik" w:date="2023-06-13T15:41:00Z">
        <w:r w:rsidR="00CA2396" w:rsidDel="00D970A3">
          <w:delText>of</w:delText>
        </w:r>
      </w:del>
      <w:r w:rsidR="00CA2396">
        <w:t xml:space="preserve"> American woodcock</w:t>
      </w:r>
      <w:r w:rsidR="005A12DD">
        <w:t xml:space="preserve"> </w:t>
      </w:r>
      <w:r w:rsidR="00CA2396">
        <w:t>in Pennsylvania</w:t>
      </w:r>
      <w:ins w:id="18" w:author="Erik" w:date="2023-06-13T15:41:00Z">
        <w:r w:rsidR="00D970A3">
          <w:t>, USA</w:t>
        </w:r>
      </w:ins>
      <w:r w:rsidR="00CA2396">
        <w:t xml:space="preserve">. We modeled woodcock breeding </w:t>
      </w:r>
      <w:r w:rsidR="00221236">
        <w:t>and migratory habitat</w:t>
      </w:r>
      <w:ins w:id="19" w:author="Erik" w:date="2023-06-13T15:42:00Z">
        <w:r w:rsidR="00D970A3">
          <w:t xml:space="preserve"> distributions in</w:t>
        </w:r>
      </w:ins>
      <w:r w:rsidR="00221236">
        <w:t xml:space="preserve"> </w:t>
      </w:r>
      <w:del w:id="20" w:author="Erik" w:date="2023-06-13T15:42:00Z">
        <w:r w:rsidR="00221236" w:rsidDel="00D970A3">
          <w:delText>throughout</w:delText>
        </w:r>
      </w:del>
      <w:r w:rsidR="00221236">
        <w:t xml:space="preserve"> Pennsylvania </w:t>
      </w:r>
      <w:r w:rsidR="00222C8F">
        <w:t xml:space="preserve">using </w:t>
      </w:r>
      <w:r w:rsidR="00D448BF">
        <w:t xml:space="preserve">random forest </w:t>
      </w:r>
      <w:proofErr w:type="gramStart"/>
      <w:r w:rsidR="00D448BF">
        <w:t>classifiers</w:t>
      </w:r>
      <w:ins w:id="21" w:author="Erik" w:date="2023-06-13T15:42:00Z">
        <w:r w:rsidR="00D970A3">
          <w:t>,</w:t>
        </w:r>
      </w:ins>
      <w:r w:rsidR="00FA25B8">
        <w:t xml:space="preserve"> </w:t>
      </w:r>
      <w:r w:rsidR="00D448BF">
        <w:t>and</w:t>
      </w:r>
      <w:proofErr w:type="gramEnd"/>
      <w:r w:rsidR="00D448BF">
        <w:t xml:space="preserve"> integrated the predictions of both models into a single </w:t>
      </w:r>
      <w:commentRangeStart w:id="22"/>
      <w:ins w:id="23" w:author="Erik" w:date="2023-06-13T15:42:00Z">
        <w:r w:rsidR="00D970A3">
          <w:t>decision support system</w:t>
        </w:r>
        <w:commentRangeEnd w:id="22"/>
        <w:r w:rsidR="00D970A3">
          <w:rPr>
            <w:rStyle w:val="CommentReference"/>
          </w:rPr>
          <w:commentReference w:id="22"/>
        </w:r>
      </w:ins>
      <w:del w:id="24" w:author="Erik" w:date="2023-06-13T15:42:00Z">
        <w:r w:rsidR="00D448BF" w:rsidDel="00D970A3">
          <w:delText>tool</w:delText>
        </w:r>
      </w:del>
      <w:r w:rsidR="00D448BF">
        <w:t xml:space="preserve"> </w:t>
      </w:r>
      <w:r w:rsidR="00543177">
        <w:t xml:space="preserve">using a Shiny application. </w:t>
      </w:r>
      <w:r w:rsidR="00FA25B8">
        <w:t>The Shiny application accept</w:t>
      </w:r>
      <w:r w:rsidR="007A6ECC">
        <w:t xml:space="preserve">s user input through </w:t>
      </w:r>
      <w:r w:rsidR="00CB7A7E">
        <w:t>breeding and migratory</w:t>
      </w:r>
      <w:r w:rsidR="00474F8B">
        <w:t xml:space="preserve"> season</w:t>
      </w:r>
      <w:r w:rsidR="00CB7A7E">
        <w:t xml:space="preserve"> weights</w:t>
      </w:r>
      <w:r w:rsidR="00474F8B">
        <w:t xml:space="preserve">, allowing the user </w:t>
      </w:r>
      <w:r w:rsidR="00CA14FB">
        <w:t xml:space="preserve">to customize </w:t>
      </w:r>
      <w:r w:rsidR="007A7F92">
        <w:t xml:space="preserve">the tool based on </w:t>
      </w:r>
      <w:del w:id="25" w:author="Erik" w:date="2023-06-13T15:43:00Z">
        <w:r w:rsidR="007A7F92" w:rsidDel="00D970A3">
          <w:delText>their</w:delText>
        </w:r>
        <w:r w:rsidR="00474F8B" w:rsidDel="00D970A3">
          <w:delText xml:space="preserve"> </w:delText>
        </w:r>
        <w:r w:rsidR="007A7F92" w:rsidDel="00D970A3">
          <w:delText xml:space="preserve">seasonal </w:delText>
        </w:r>
      </w:del>
      <w:ins w:id="26" w:author="Erik" w:date="2023-06-13T15:43:00Z">
        <w:r w:rsidR="00D970A3">
          <w:t xml:space="preserve">area-specific </w:t>
        </w:r>
      </w:ins>
      <w:r w:rsidR="007A7F92">
        <w:t>management priorities.</w:t>
      </w:r>
      <w:r w:rsidR="0000360F">
        <w:t xml:space="preserve"> </w:t>
      </w:r>
      <w:r w:rsidR="00FA25B8">
        <w:t>Multi-season distribution</w:t>
      </w:r>
      <w:r w:rsidR="005336C6">
        <w:t xml:space="preserve"> models</w:t>
      </w:r>
      <w:r w:rsidR="00FA25B8">
        <w:t xml:space="preserve"> </w:t>
      </w:r>
      <w:r w:rsidR="00BC6647">
        <w:t>like this one</w:t>
      </w:r>
      <w:r w:rsidR="00913E44">
        <w:t xml:space="preserve"> </w:t>
      </w:r>
      <w:r w:rsidR="001A7B7A">
        <w:t xml:space="preserve">allow us to overcome </w:t>
      </w:r>
      <w:ins w:id="27" w:author="Erik" w:date="2023-06-13T15:43:00Z">
        <w:r w:rsidR="00D970A3">
          <w:t>l</w:t>
        </w:r>
      </w:ins>
      <w:del w:id="28" w:author="Erik" w:date="2023-06-13T15:43:00Z">
        <w:r w:rsidR="001A7B7A" w:rsidDel="00D970A3">
          <w:delText xml:space="preserve">issues with </w:delText>
        </w:r>
        <w:r w:rsidR="00B4322C" w:rsidDel="00D970A3">
          <w:delText>a l</w:delText>
        </w:r>
      </w:del>
      <w:r w:rsidR="00B4322C">
        <w:t xml:space="preserve">ack of cross-seasonal transferability </w:t>
      </w:r>
      <w:r w:rsidR="00483256">
        <w:t>by incorporating multiple season-specific species distribution models</w:t>
      </w:r>
      <w:r w:rsidR="004A7BAF">
        <w:t xml:space="preserve"> into a single management prioritization framework. </w:t>
      </w:r>
      <w:r w:rsidR="00EA1E3C">
        <w:t>This</w:t>
      </w:r>
      <w:r w:rsidR="00007A08">
        <w:t xml:space="preserve"> framework </w:t>
      </w:r>
      <w:r w:rsidR="00F3362F">
        <w:t xml:space="preserve">is </w:t>
      </w:r>
      <w:r w:rsidR="00915811">
        <w:t>best suited for</w:t>
      </w:r>
      <w:r w:rsidR="00A54BC5">
        <w:t xml:space="preserve"> </w:t>
      </w:r>
      <w:r w:rsidR="00225779">
        <w:t xml:space="preserve">taxa </w:t>
      </w:r>
      <w:r w:rsidR="0047045B">
        <w:t xml:space="preserve">which radically </w:t>
      </w:r>
      <w:r w:rsidR="00225779">
        <w:t xml:space="preserve">shift their habitat use throughout the full annual cycle, </w:t>
      </w:r>
      <w:r w:rsidR="0047045B">
        <w:t>such as migratory birds.</w:t>
      </w:r>
      <w:r w:rsidR="00225779">
        <w:t xml:space="preserve"> </w:t>
      </w:r>
    </w:p>
    <w:p w14:paraId="7C933A29" w14:textId="10CF07B8" w:rsidR="00652562" w:rsidRDefault="00AA6F5B" w:rsidP="00652562">
      <w:pPr>
        <w:spacing w:line="480" w:lineRule="auto"/>
        <w:rPr>
          <w:b/>
          <w:bCs/>
        </w:rPr>
      </w:pPr>
      <w:r>
        <w:rPr>
          <w:b/>
          <w:bCs/>
        </w:rPr>
        <w:lastRenderedPageBreak/>
        <w:t xml:space="preserve">1 </w:t>
      </w:r>
      <w:r w:rsidR="005318C0" w:rsidRPr="000943D8">
        <w:rPr>
          <w:b/>
          <w:bCs/>
        </w:rPr>
        <w:t>Introduction</w:t>
      </w:r>
      <w:commentRangeStart w:id="29"/>
    </w:p>
    <w:p w14:paraId="720D24CD" w14:textId="7318E26B" w:rsidR="00356EC3" w:rsidRDefault="00D73B56" w:rsidP="00652562">
      <w:pPr>
        <w:spacing w:line="480" w:lineRule="auto"/>
      </w:pPr>
      <w:r>
        <w:t xml:space="preserve">Species distribution models </w:t>
      </w:r>
      <w:r w:rsidR="00B37BF5">
        <w:t>are</w:t>
      </w:r>
      <w:r w:rsidR="00D138A5">
        <w:t xml:space="preserve"> </w:t>
      </w:r>
      <w:r w:rsidR="004C188D">
        <w:t xml:space="preserve">frequently used to </w:t>
      </w:r>
      <w:del w:id="30" w:author="Erik" w:date="2023-06-20T10:33:00Z">
        <w:r w:rsidR="00D138A5" w:rsidDel="00B475A7">
          <w:delText>convert</w:delText>
        </w:r>
        <w:r w:rsidR="00F05678" w:rsidDel="00B475A7">
          <w:delText xml:space="preserve"> data</w:delText>
        </w:r>
        <w:r w:rsidR="00D138A5" w:rsidDel="00B475A7">
          <w:delText xml:space="preserve"> about species </w:delText>
        </w:r>
        <w:r w:rsidR="007155D5" w:rsidDel="00B475A7">
          <w:delText>occurrence</w:delText>
        </w:r>
        <w:r w:rsidR="00F05678" w:rsidDel="00B475A7">
          <w:delText xml:space="preserve"> and habitat associations</w:delText>
        </w:r>
        <w:r w:rsidR="00D138A5" w:rsidDel="00B475A7">
          <w:delText xml:space="preserve"> into </w:delText>
        </w:r>
      </w:del>
      <w:r w:rsidR="00D138A5">
        <w:t xml:space="preserve">tools </w:t>
      </w:r>
      <w:r w:rsidR="00E77A87">
        <w:t>to</w:t>
      </w:r>
      <w:r w:rsidR="00D138A5">
        <w:t xml:space="preserve"> assist conservation decision-making</w:t>
      </w:r>
      <w:r w:rsidR="0053652B">
        <w:t xml:space="preserve"> </w:t>
      </w:r>
      <w:r w:rsidR="00A549BC" w:rsidRPr="00A549BC">
        <w:rPr>
          <w:rFonts w:cs="Calibri"/>
        </w:rPr>
        <w:t>(Miller, 2010)</w:t>
      </w:r>
      <w:ins w:id="31" w:author="Erik" w:date="2023-06-20T10:33:00Z">
        <w:r w:rsidR="00B475A7">
          <w:t>,</w:t>
        </w:r>
      </w:ins>
      <w:del w:id="32" w:author="Erik" w:date="2023-06-20T10:33:00Z">
        <w:r w:rsidR="00D138A5" w:rsidDel="00B475A7">
          <w:delText>.</w:delText>
        </w:r>
      </w:del>
      <w:r w:rsidR="00046BE1">
        <w:t xml:space="preserve"> </w:t>
      </w:r>
      <w:ins w:id="33" w:author="Erik" w:date="2023-06-20T10:34:00Z">
        <w:r w:rsidR="00B475A7">
          <w:t>h</w:t>
        </w:r>
      </w:ins>
      <w:del w:id="34" w:author="Erik" w:date="2023-06-20T10:34:00Z">
        <w:r w:rsidR="00046BE1" w:rsidRPr="00CA19CC" w:rsidDel="00B475A7">
          <w:delText>H</w:delText>
        </w:r>
      </w:del>
      <w:r w:rsidR="00046BE1" w:rsidRPr="00CA19CC">
        <w:t>owever</w:t>
      </w:r>
      <w:r w:rsidR="00046BE1">
        <w:t xml:space="preserve">, </w:t>
      </w:r>
      <w:del w:id="35" w:author="Erik" w:date="2023-06-20T10:33:00Z">
        <w:r w:rsidR="00DB48C8" w:rsidDel="00B475A7">
          <w:delText>species distribution models</w:delText>
        </w:r>
      </w:del>
      <w:ins w:id="36" w:author="Erik" w:date="2023-06-20T10:33:00Z">
        <w:r w:rsidR="00B475A7">
          <w:t>they</w:t>
        </w:r>
      </w:ins>
      <w:r w:rsidR="00766BD5">
        <w:t xml:space="preserve"> are known to have issues </w:t>
      </w:r>
      <w:proofErr w:type="spellStart"/>
      <w:r w:rsidR="00766BD5">
        <w:t>with</w:t>
      </w:r>
      <w:del w:id="37" w:author="Erik" w:date="2023-06-20T10:33:00Z">
        <w:r w:rsidR="00531823" w:rsidDel="00B475A7">
          <w:delText xml:space="preserve"> spatial</w:delText>
        </w:r>
        <w:r w:rsidR="00766BD5" w:rsidDel="00B475A7">
          <w:delText xml:space="preserve"> </w:delText>
        </w:r>
      </w:del>
      <w:r w:rsidR="00766BD5">
        <w:t>transferability</w:t>
      </w:r>
      <w:proofErr w:type="spellEnd"/>
      <w:ins w:id="38" w:author="Erik" w:date="2023-06-20T10:34:00Z">
        <w:r w:rsidR="00B475A7">
          <w:t xml:space="preserve">.  </w:t>
        </w:r>
      </w:ins>
      <w:del w:id="39" w:author="Erik" w:date="2023-06-20T10:34:00Z">
        <w:r w:rsidR="00531823" w:rsidDel="00B475A7">
          <w:delText>,</w:delText>
        </w:r>
        <w:r w:rsidR="000059B8" w:rsidDel="00B475A7">
          <w:delText xml:space="preserve"> where</w:delText>
        </w:r>
      </w:del>
      <w:ins w:id="40" w:author="Erik" w:date="2023-06-20T10:34:00Z">
        <w:r w:rsidR="00B475A7">
          <w:t>For example,</w:t>
        </w:r>
      </w:ins>
      <w:r w:rsidR="000059B8">
        <w:t xml:space="preserve"> </w:t>
      </w:r>
      <w:r w:rsidR="00585E20">
        <w:t>models</w:t>
      </w:r>
      <w:ins w:id="41" w:author="Erik" w:date="2023-06-20T10:33:00Z">
        <w:r w:rsidR="00B475A7">
          <w:t xml:space="preserve"> developed in one area</w:t>
        </w:r>
      </w:ins>
      <w:r w:rsidR="00585E20">
        <w:t xml:space="preserve"> </w:t>
      </w:r>
      <w:r w:rsidR="00CD135C">
        <w:t xml:space="preserve">may not be reflective of animal distributions </w:t>
      </w:r>
      <w:r w:rsidR="00531823">
        <w:t>in other parts of their range</w:t>
      </w:r>
      <w:r w:rsidR="001B681A">
        <w:t xml:space="preserve"> </w:t>
      </w:r>
      <w:r w:rsidR="00531823">
        <w:t>(</w:t>
      </w:r>
      <w:r w:rsidR="006F786C">
        <w:t xml:space="preserve">spatial transferability; </w:t>
      </w:r>
      <w:proofErr w:type="spellStart"/>
      <w:r w:rsidR="00C543C6" w:rsidRPr="00C543C6">
        <w:rPr>
          <w:rFonts w:cs="Calibri"/>
        </w:rPr>
        <w:t>Randin</w:t>
      </w:r>
      <w:proofErr w:type="spellEnd"/>
      <w:r w:rsidR="00C543C6" w:rsidRPr="00C543C6">
        <w:rPr>
          <w:rFonts w:cs="Calibri"/>
        </w:rPr>
        <w:t xml:space="preserve"> et al., 2006</w:t>
      </w:r>
      <w:r w:rsidR="00531823">
        <w:t>)</w:t>
      </w:r>
      <w:r w:rsidR="00FA5861">
        <w:t xml:space="preserve">, or </w:t>
      </w:r>
      <w:del w:id="42" w:author="Erik" w:date="2023-06-20T10:34:00Z">
        <w:r w:rsidR="006F786C" w:rsidDel="00B475A7">
          <w:delText>for predicting</w:delText>
        </w:r>
      </w:del>
      <w:ins w:id="43" w:author="Erik" w:date="2023-06-20T10:34:00Z">
        <w:r w:rsidR="00B475A7">
          <w:t>may fail to project</w:t>
        </w:r>
      </w:ins>
      <w:r w:rsidR="006F786C">
        <w:t xml:space="preserve"> species distributions into the future</w:t>
      </w:r>
      <w:r w:rsidR="003D3175">
        <w:t xml:space="preserve"> </w:t>
      </w:r>
      <w:proofErr w:type="gramStart"/>
      <w:ins w:id="44" w:author="Erik" w:date="2023-06-20T10:34:00Z">
        <w:r w:rsidR="00B475A7">
          <w:t>as a result of</w:t>
        </w:r>
        <w:proofErr w:type="gramEnd"/>
        <w:r w:rsidR="00B475A7">
          <w:t xml:space="preserve"> changing conditions </w:t>
        </w:r>
      </w:ins>
      <w:r w:rsidR="003D3175">
        <w:t>(</w:t>
      </w:r>
      <w:r w:rsidR="006F786C">
        <w:t>temporal transferability</w:t>
      </w:r>
      <w:commentRangeEnd w:id="29"/>
      <w:r w:rsidR="00B475A7">
        <w:rPr>
          <w:rStyle w:val="CommentReference"/>
        </w:rPr>
        <w:commentReference w:id="29"/>
      </w:r>
      <w:r w:rsidR="006F786C">
        <w:t xml:space="preserve">; </w:t>
      </w:r>
      <w:proofErr w:type="spellStart"/>
      <w:r w:rsidR="00233606" w:rsidRPr="00233606">
        <w:rPr>
          <w:rFonts w:cs="Calibri"/>
        </w:rPr>
        <w:t>Dobrowski</w:t>
      </w:r>
      <w:proofErr w:type="spellEnd"/>
      <w:r w:rsidR="00233606" w:rsidRPr="00233606">
        <w:rPr>
          <w:rFonts w:cs="Calibri"/>
        </w:rPr>
        <w:t xml:space="preserve"> et al., 2011</w:t>
      </w:r>
      <w:r w:rsidR="003D3175">
        <w:t>)</w:t>
      </w:r>
      <w:r w:rsidR="00C76787">
        <w:t>.</w:t>
      </w:r>
      <w:r w:rsidR="00AC7E08">
        <w:t xml:space="preserve"> </w:t>
      </w:r>
      <w:r w:rsidR="00531823">
        <w:t xml:space="preserve">We posit that </w:t>
      </w:r>
      <w:r w:rsidR="00064489">
        <w:t xml:space="preserve">an </w:t>
      </w:r>
      <w:r w:rsidR="000D6C7D">
        <w:t xml:space="preserve">additional subcategory of </w:t>
      </w:r>
      <w:r w:rsidR="00AB5822">
        <w:t>temporal trans</w:t>
      </w:r>
      <w:r w:rsidR="007729F9">
        <w:t>ferability exists</w:t>
      </w:r>
      <w:r w:rsidR="00FB0326">
        <w:t xml:space="preserve">, called cross-seasonal transferability, for </w:t>
      </w:r>
      <w:ins w:id="45" w:author="Erik" w:date="2023-06-13T16:39:00Z">
        <w:r w:rsidR="000700B8">
          <w:t xml:space="preserve">situations where </w:t>
        </w:r>
      </w:ins>
      <w:r w:rsidR="00FB0326">
        <w:t>species</w:t>
      </w:r>
      <w:del w:id="46" w:author="Erik" w:date="2023-06-13T16:40:00Z">
        <w:r w:rsidR="00FB0326" w:rsidDel="000700B8">
          <w:delText xml:space="preserve"> </w:delText>
        </w:r>
        <w:r w:rsidR="001A623F" w:rsidDel="000700B8">
          <w:delText>which</w:delText>
        </w:r>
      </w:del>
      <w:r w:rsidR="001A623F">
        <w:t xml:space="preserve"> </w:t>
      </w:r>
      <w:del w:id="47" w:author="Erik" w:date="2023-06-20T10:37:00Z">
        <w:r w:rsidR="001A623F" w:rsidDel="00B475A7">
          <w:delText>have differ</w:delText>
        </w:r>
        <w:r w:rsidR="006F3170" w:rsidDel="00B475A7">
          <w:delText>ing</w:delText>
        </w:r>
        <w:r w:rsidR="001A623F" w:rsidDel="00B475A7">
          <w:delText xml:space="preserve"> </w:delText>
        </w:r>
      </w:del>
      <w:r w:rsidR="001A623F">
        <w:t xml:space="preserve">habitat </w:t>
      </w:r>
      <w:ins w:id="48" w:author="Erik" w:date="2023-06-13T16:40:00Z">
        <w:r w:rsidR="000700B8">
          <w:t xml:space="preserve">associations </w:t>
        </w:r>
      </w:ins>
      <w:ins w:id="49" w:author="Erik" w:date="2023-06-20T10:37:00Z">
        <w:r w:rsidR="00B475A7">
          <w:t xml:space="preserve">differ fundamentally </w:t>
        </w:r>
      </w:ins>
      <w:ins w:id="50" w:author="Erik" w:date="2023-06-13T16:40:00Z">
        <w:r w:rsidR="000700B8">
          <w:t>among</w:t>
        </w:r>
      </w:ins>
      <w:del w:id="51" w:author="Erik" w:date="2023-06-13T16:40:00Z">
        <w:r w:rsidR="001A623F" w:rsidDel="000700B8">
          <w:delText xml:space="preserve">use </w:delText>
        </w:r>
        <w:r w:rsidR="00A3555D" w:rsidDel="000700B8">
          <w:delText>between</w:delText>
        </w:r>
      </w:del>
      <w:r w:rsidR="00A3555D">
        <w:t xml:space="preserve"> seasons or life stages</w:t>
      </w:r>
      <w:ins w:id="52" w:author="Erik" w:date="2023-06-20T10:45:00Z">
        <w:r w:rsidR="00B475A7">
          <w:t>, resulting in the species using fundamentally different space throughout the year</w:t>
        </w:r>
      </w:ins>
      <w:r w:rsidR="00A3555D">
        <w:t>.</w:t>
      </w:r>
      <w:r w:rsidR="00A159CB">
        <w:t xml:space="preserve"> </w:t>
      </w:r>
      <w:ins w:id="53" w:author="Erik" w:date="2023-06-20T10:41:00Z">
        <w:r w:rsidR="00B475A7">
          <w:t xml:space="preserve">For example, </w:t>
        </w:r>
      </w:ins>
      <w:del w:id="54" w:author="Erik" w:date="2023-06-20T10:41:00Z">
        <w:r w:rsidR="00A159CB" w:rsidDel="00B475A7">
          <w:delText>W</w:delText>
        </w:r>
      </w:del>
      <w:ins w:id="55" w:author="Erik" w:date="2023-06-20T10:41:00Z">
        <w:r w:rsidR="00B475A7">
          <w:t>w</w:t>
        </w:r>
      </w:ins>
      <w:r w:rsidR="00A159CB">
        <w:t xml:space="preserve">ildlife science has a long history </w:t>
      </w:r>
      <w:r w:rsidR="003E343B">
        <w:t xml:space="preserve">of bias towards studying animals during the breeding season, which </w:t>
      </w:r>
      <w:ins w:id="56" w:author="Erik" w:date="2023-06-20T10:41:00Z">
        <w:r w:rsidR="00B475A7">
          <w:t xml:space="preserve">may </w:t>
        </w:r>
      </w:ins>
      <w:r w:rsidR="00857A01">
        <w:t>neglect</w:t>
      </w:r>
      <w:del w:id="57" w:author="Erik" w:date="2023-06-20T10:41:00Z">
        <w:r w:rsidR="00857A01" w:rsidDel="00B475A7">
          <w:delText>s</w:delText>
        </w:r>
      </w:del>
      <w:r w:rsidR="00857A01">
        <w:t xml:space="preserve"> the </w:t>
      </w:r>
      <w:r w:rsidR="00DB19F3">
        <w:t xml:space="preserve">value of </w:t>
      </w:r>
      <w:r w:rsidR="0024243C">
        <w:t>non-breeding</w:t>
      </w:r>
      <w:r w:rsidR="00CF52AB">
        <w:t xml:space="preserve"> habitat for survival</w:t>
      </w:r>
      <w:r w:rsidR="00A61D17">
        <w:t xml:space="preserve"> and </w:t>
      </w:r>
      <w:ins w:id="58" w:author="Erik" w:date="2023-06-20T10:41:00Z">
        <w:r w:rsidR="00B475A7">
          <w:t xml:space="preserve">ignore </w:t>
        </w:r>
      </w:ins>
      <w:r w:rsidR="00A61D17">
        <w:t xml:space="preserve">carry-over effects into the breeding season </w:t>
      </w:r>
      <w:r w:rsidR="00593645" w:rsidRPr="00593645">
        <w:rPr>
          <w:rFonts w:cs="Calibri"/>
        </w:rPr>
        <w:t>(Norris and Marra, 2007)</w:t>
      </w:r>
      <w:r w:rsidR="00857A01">
        <w:t>.</w:t>
      </w:r>
      <w:r w:rsidR="003E343B">
        <w:t xml:space="preserve"> </w:t>
      </w:r>
      <w:r w:rsidR="005422CC">
        <w:t xml:space="preserve">By building species distribution models </w:t>
      </w:r>
      <w:r w:rsidR="00412032">
        <w:t xml:space="preserve">which focus solely on </w:t>
      </w:r>
      <w:del w:id="59" w:author="Erik" w:date="2023-06-20T10:44:00Z">
        <w:r w:rsidR="00412032" w:rsidDel="00B475A7">
          <w:delText xml:space="preserve">the </w:delText>
        </w:r>
      </w:del>
      <w:ins w:id="60" w:author="Erik" w:date="2023-06-20T10:46:00Z">
        <w:r w:rsidR="00B475A7">
          <w:t>occurrence data collected during</w:t>
        </w:r>
      </w:ins>
      <w:ins w:id="61" w:author="Erik" w:date="2023-06-20T10:44:00Z">
        <w:r w:rsidR="00B475A7">
          <w:t xml:space="preserve"> </w:t>
        </w:r>
      </w:ins>
      <w:r w:rsidR="00412032">
        <w:t>breeding</w:t>
      </w:r>
      <w:del w:id="62" w:author="Erik" w:date="2023-06-20T10:46:00Z">
        <w:r w:rsidR="00412032" w:rsidDel="00B475A7">
          <w:delText xml:space="preserve"> season</w:delText>
        </w:r>
      </w:del>
      <w:r w:rsidR="00412032">
        <w:t xml:space="preserve">, </w:t>
      </w:r>
      <w:commentRangeStart w:id="63"/>
      <w:r w:rsidR="00FF0F6F">
        <w:t>we</w:t>
      </w:r>
      <w:r w:rsidR="00412032">
        <w:t xml:space="preserve"> </w:t>
      </w:r>
      <w:ins w:id="64" w:author="Erik" w:date="2023-06-20T10:44:00Z">
        <w:r w:rsidR="00B475A7">
          <w:t xml:space="preserve">may </w:t>
        </w:r>
      </w:ins>
      <w:r w:rsidR="0077168B">
        <w:t>disregard</w:t>
      </w:r>
      <w:r w:rsidR="00412032">
        <w:t xml:space="preserve"> </w:t>
      </w:r>
      <w:del w:id="65" w:author="Erik" w:date="2023-06-20T10:44:00Z">
        <w:r w:rsidR="001E3351" w:rsidDel="00B475A7">
          <w:delText xml:space="preserve">habitat </w:delText>
        </w:r>
        <w:r w:rsidR="00356EC3" w:rsidDel="00B475A7">
          <w:delText xml:space="preserve">requirements </w:delText>
        </w:r>
        <w:commentRangeEnd w:id="63"/>
        <w:r w:rsidR="00B475A7" w:rsidDel="00B475A7">
          <w:rPr>
            <w:rStyle w:val="CommentReference"/>
          </w:rPr>
          <w:commentReference w:id="63"/>
        </w:r>
        <w:r w:rsidR="00356EC3" w:rsidDel="00B475A7">
          <w:delText xml:space="preserve">during other </w:delText>
        </w:r>
      </w:del>
      <w:r w:rsidR="00356EC3">
        <w:t xml:space="preserve">portions of </w:t>
      </w:r>
      <w:ins w:id="66" w:author="Erik" w:date="2023-06-20T10:46:00Z">
        <w:r w:rsidR="00B475A7">
          <w:t xml:space="preserve">a </w:t>
        </w:r>
      </w:ins>
      <w:del w:id="67" w:author="Erik" w:date="2023-06-20T10:44:00Z">
        <w:r w:rsidR="00356EC3" w:rsidDel="00B475A7">
          <w:delText>the year which may be</w:delText>
        </w:r>
      </w:del>
      <w:ins w:id="68" w:author="Erik" w:date="2023-06-20T10:44:00Z">
        <w:r w:rsidR="00B475A7">
          <w:t>species</w:t>
        </w:r>
      </w:ins>
      <w:ins w:id="69" w:author="Erik" w:date="2023-06-20T10:46:00Z">
        <w:r w:rsidR="00B475A7">
          <w:t>’</w:t>
        </w:r>
      </w:ins>
      <w:ins w:id="70" w:author="Erik" w:date="2023-06-20T10:44:00Z">
        <w:r w:rsidR="00B475A7">
          <w:t xml:space="preserve"> distribution that are</w:t>
        </w:r>
      </w:ins>
      <w:r w:rsidR="00356EC3">
        <w:t xml:space="preserve"> essential to </w:t>
      </w:r>
      <w:del w:id="71" w:author="Erik" w:date="2023-06-20T10:46:00Z">
        <w:r w:rsidR="00356EC3" w:rsidDel="00B475A7">
          <w:delText xml:space="preserve">a species’ </w:delText>
        </w:r>
      </w:del>
      <w:r w:rsidR="001F22F0">
        <w:t>persistence.</w:t>
      </w:r>
    </w:p>
    <w:p w14:paraId="2D38FB1A" w14:textId="6BE7B714" w:rsidR="00EB285D" w:rsidRDefault="007E0A11" w:rsidP="004F6DD4">
      <w:pPr>
        <w:spacing w:line="480" w:lineRule="auto"/>
        <w:ind w:firstLine="720"/>
      </w:pPr>
      <w:r>
        <w:t xml:space="preserve">Migratory birds are </w:t>
      </w:r>
      <w:del w:id="72" w:author="Erik" w:date="2023-06-20T10:53:00Z">
        <w:r w:rsidDel="003746A4">
          <w:delText>potentially vulnerable to</w:delText>
        </w:r>
      </w:del>
      <w:ins w:id="73" w:author="Erik" w:date="2023-06-20T10:53:00Z">
        <w:r w:rsidR="003746A4">
          <w:t>one group of organisms that are clearly sensitive to</w:t>
        </w:r>
      </w:ins>
      <w:r>
        <w:t xml:space="preserve"> issues </w:t>
      </w:r>
      <w:r w:rsidR="00401F22">
        <w:t>of cross-seasonal</w:t>
      </w:r>
      <w:r>
        <w:t xml:space="preserve"> transferability</w:t>
      </w:r>
      <w:del w:id="74" w:author="Erik" w:date="2023-06-20T10:54:00Z">
        <w:r w:rsidDel="003746A4">
          <w:delText xml:space="preserve">, </w:delText>
        </w:r>
        <w:r w:rsidR="005A5E36" w:rsidDel="003746A4">
          <w:delText>as they</w:delText>
        </w:r>
      </w:del>
      <w:ins w:id="75" w:author="Erik" w:date="2023-06-20T10:54:00Z">
        <w:r w:rsidR="003746A4">
          <w:t xml:space="preserve"> through </w:t>
        </w:r>
      </w:ins>
      <w:del w:id="76" w:author="Erik" w:date="2023-06-20T10:54:00Z">
        <w:r w:rsidR="005A5E36" w:rsidDel="003746A4">
          <w:delText xml:space="preserve"> </w:delText>
        </w:r>
      </w:del>
      <w:r w:rsidR="00A37AE6">
        <w:t xml:space="preserve">use different </w:t>
      </w:r>
      <w:r w:rsidR="00326079">
        <w:t xml:space="preserve">geographic </w:t>
      </w:r>
      <w:r w:rsidR="004D2E28">
        <w:t>areas</w:t>
      </w:r>
      <w:r w:rsidR="00A37AE6">
        <w:t xml:space="preserve"> </w:t>
      </w:r>
      <w:r w:rsidR="00C73228">
        <w:t>throughout their annual cycle that can be coarsely divided into</w:t>
      </w:r>
      <w:r w:rsidR="00A37AE6">
        <w:t xml:space="preserve"> breeding, wintering, and migratory </w:t>
      </w:r>
      <w:r w:rsidR="004F6DD4">
        <w:t>seasons</w:t>
      </w:r>
      <w:r w:rsidR="00A37AE6">
        <w:t xml:space="preserve"> </w:t>
      </w:r>
      <w:r w:rsidR="00A43640" w:rsidRPr="00A43640">
        <w:rPr>
          <w:rFonts w:cs="Calibri"/>
        </w:rPr>
        <w:t>(Marra et al., 2015)</w:t>
      </w:r>
      <w:r w:rsidR="00A37AE6">
        <w:t>.</w:t>
      </w:r>
      <w:r w:rsidR="0030757B">
        <w:t xml:space="preserve"> </w:t>
      </w:r>
      <w:r w:rsidR="009E6496">
        <w:t xml:space="preserve">Resource requirements frequently differ </w:t>
      </w:r>
      <w:r w:rsidR="006275E6">
        <w:t>among</w:t>
      </w:r>
      <w:r w:rsidR="009E6496">
        <w:t xml:space="preserve"> these three seasons</w:t>
      </w:r>
      <w:r w:rsidR="00214092">
        <w:t xml:space="preserve">, </w:t>
      </w:r>
      <w:ins w:id="77" w:author="Erik" w:date="2023-06-20T10:54:00Z">
        <w:r w:rsidR="003746A4">
          <w:t xml:space="preserve">often </w:t>
        </w:r>
      </w:ins>
      <w:del w:id="78" w:author="Erik" w:date="2023-06-20T10:54:00Z">
        <w:r w:rsidR="00214092" w:rsidDel="003746A4">
          <w:delText>which frequently results</w:delText>
        </w:r>
      </w:del>
      <w:ins w:id="79" w:author="Erik" w:date="2023-06-20T10:54:00Z">
        <w:r w:rsidR="003746A4">
          <w:t>resulting</w:t>
        </w:r>
      </w:ins>
      <w:r w:rsidR="00214092">
        <w:t xml:space="preserve"> in bird</w:t>
      </w:r>
      <w:del w:id="80" w:author="Erik" w:date="2023-06-20T10:54:00Z">
        <w:r w:rsidR="00214092" w:rsidDel="003746A4">
          <w:delText>s</w:delText>
        </w:r>
      </w:del>
      <w:r w:rsidR="00214092">
        <w:t xml:space="preserve"> us</w:t>
      </w:r>
      <w:del w:id="81" w:author="Erik" w:date="2023-06-20T10:54:00Z">
        <w:r w:rsidR="00214092" w:rsidDel="003746A4">
          <w:delText>ing</w:delText>
        </w:r>
      </w:del>
      <w:ins w:id="82" w:author="Erik" w:date="2023-06-20T10:54:00Z">
        <w:r w:rsidR="003746A4">
          <w:t>e of</w:t>
        </w:r>
      </w:ins>
      <w:r w:rsidR="00214092">
        <w:t xml:space="preserve"> </w:t>
      </w:r>
      <w:r w:rsidR="00114725">
        <w:t>fundamentally different</w:t>
      </w:r>
      <w:ins w:id="83" w:author="Erik" w:date="2023-06-20T10:55:00Z">
        <w:r w:rsidR="003746A4">
          <w:t xml:space="preserve"> </w:t>
        </w:r>
      </w:ins>
      <w:del w:id="84" w:author="Erik" w:date="2023-06-20T10:55:00Z">
        <w:r w:rsidR="00114725" w:rsidDel="003746A4">
          <w:delText xml:space="preserve"> types of </w:delText>
        </w:r>
      </w:del>
      <w:r w:rsidR="00114725">
        <w:t>habitat</w:t>
      </w:r>
      <w:ins w:id="85" w:author="Erik" w:date="2023-06-20T10:55:00Z">
        <w:r w:rsidR="003746A4">
          <w:t xml:space="preserve"> types </w:t>
        </w:r>
      </w:ins>
      <w:del w:id="86" w:author="Erik" w:date="2023-06-20T10:55:00Z">
        <w:r w:rsidR="00114725" w:rsidDel="003746A4">
          <w:delText xml:space="preserve"> in each season</w:delText>
        </w:r>
        <w:r w:rsidR="009E6496" w:rsidDel="003746A4">
          <w:delText xml:space="preserve"> </w:delText>
        </w:r>
      </w:del>
      <w:r w:rsidR="00663EF1" w:rsidRPr="00663EF1">
        <w:rPr>
          <w:rFonts w:cs="Calibri"/>
        </w:rPr>
        <w:t>(Allen et al., 2020; Rice et al., 1980; Stanley et al., 2021)</w:t>
      </w:r>
      <w:r w:rsidR="00C72122">
        <w:t xml:space="preserve">. </w:t>
      </w:r>
      <w:del w:id="87" w:author="Erik" w:date="2023-06-20T10:55:00Z">
        <w:r w:rsidR="00D75E72" w:rsidDel="003746A4">
          <w:delText xml:space="preserve">Despite </w:delText>
        </w:r>
        <w:r w:rsidR="00EB285D" w:rsidDel="003746A4">
          <w:delText>differences in habitat</w:delText>
        </w:r>
      </w:del>
      <w:ins w:id="88" w:author="Erik" w:date="2023-06-20T10:55:00Z">
        <w:r w:rsidR="003746A4">
          <w:t>However</w:t>
        </w:r>
      </w:ins>
      <w:r w:rsidR="00EB285D">
        <w:t>,</w:t>
      </w:r>
      <w:r w:rsidR="001F2F87">
        <w:t xml:space="preserve"> there are </w:t>
      </w:r>
      <w:r w:rsidR="002F14AB">
        <w:t xml:space="preserve">circumstances in which </w:t>
      </w:r>
      <w:r w:rsidR="004C2051">
        <w:t>breeding, wintering, and migratory</w:t>
      </w:r>
      <w:r w:rsidR="00C12CC0">
        <w:t xml:space="preserve"> </w:t>
      </w:r>
      <w:r w:rsidR="004C2051">
        <w:t>habitat may occur in</w:t>
      </w:r>
      <w:r w:rsidR="00C12CC0">
        <w:t xml:space="preserve"> the same region, especially for short-distance migrants</w:t>
      </w:r>
      <w:r w:rsidR="00377229">
        <w:t xml:space="preserve"> </w:t>
      </w:r>
      <w:commentRangeStart w:id="89"/>
      <w:r w:rsidR="00276F26">
        <w:t>(ex. American woodcock, Fig</w:t>
      </w:r>
      <w:r w:rsidR="0035069C">
        <w:t>.</w:t>
      </w:r>
      <w:r w:rsidR="00276F26">
        <w:t xml:space="preserve"> 1).</w:t>
      </w:r>
      <w:commentRangeEnd w:id="89"/>
      <w:r w:rsidR="003746A4">
        <w:rPr>
          <w:rStyle w:val="CommentReference"/>
        </w:rPr>
        <w:commentReference w:id="89"/>
      </w:r>
      <w:r w:rsidR="0030577B">
        <w:t xml:space="preserve"> </w:t>
      </w:r>
      <w:del w:id="90" w:author="Erik" w:date="2023-06-20T11:10:00Z">
        <w:r w:rsidR="00DD7B0C" w:rsidDel="003746A4">
          <w:rPr>
            <w:noProof/>
          </w:rPr>
          <w:delText xml:space="preserve">Managing </w:delText>
        </w:r>
      </w:del>
      <w:ins w:id="91" w:author="Erik" w:date="2023-06-20T11:10:00Z">
        <w:r w:rsidR="003746A4">
          <w:rPr>
            <w:noProof/>
          </w:rPr>
          <w:t xml:space="preserve"> Conserving birds </w:t>
        </w:r>
      </w:ins>
      <w:r w:rsidR="00DD7B0C">
        <w:rPr>
          <w:noProof/>
        </w:rPr>
        <w:t xml:space="preserve">in </w:t>
      </w:r>
      <w:r w:rsidR="00DD7B0C">
        <w:rPr>
          <w:noProof/>
        </w:rPr>
        <w:lastRenderedPageBreak/>
        <w:t>regions with seasonal overlap</w:t>
      </w:r>
      <w:r w:rsidR="00EB285D">
        <w:rPr>
          <w:noProof/>
        </w:rPr>
        <w:t xml:space="preserve"> </w:t>
      </w:r>
      <w:del w:id="92" w:author="Erik" w:date="2023-06-20T11:11:00Z">
        <w:r w:rsidR="00EB285D" w:rsidDel="003746A4">
          <w:rPr>
            <w:noProof/>
          </w:rPr>
          <w:delText xml:space="preserve">would </w:delText>
        </w:r>
      </w:del>
      <w:ins w:id="93" w:author="Erik" w:date="2023-06-20T11:11:00Z">
        <w:r w:rsidR="003746A4">
          <w:rPr>
            <w:noProof/>
          </w:rPr>
          <w:t xml:space="preserve">may therefore </w:t>
        </w:r>
      </w:ins>
      <w:r w:rsidR="00EB285D">
        <w:rPr>
          <w:noProof/>
        </w:rPr>
        <w:t xml:space="preserve">necessitate </w:t>
      </w:r>
      <w:del w:id="94" w:author="Erik" w:date="2023-06-20T11:11:00Z">
        <w:r w:rsidR="00EB285D" w:rsidDel="003746A4">
          <w:rPr>
            <w:noProof/>
          </w:rPr>
          <w:delText xml:space="preserve">creating </w:delText>
        </w:r>
      </w:del>
      <w:r w:rsidR="00EB285D">
        <w:rPr>
          <w:noProof/>
        </w:rPr>
        <w:t xml:space="preserve">separate distribution models for each </w:t>
      </w:r>
      <w:r w:rsidR="00380161">
        <w:rPr>
          <w:noProof/>
        </w:rPr>
        <w:t>season</w:t>
      </w:r>
      <w:r w:rsidR="00EB285D">
        <w:rPr>
          <w:noProof/>
        </w:rPr>
        <w:t xml:space="preserve">, and </w:t>
      </w:r>
      <w:r w:rsidR="003B3C5F">
        <w:rPr>
          <w:noProof/>
        </w:rPr>
        <w:t>approaches to</w:t>
      </w:r>
      <w:r w:rsidR="00EB285D">
        <w:rPr>
          <w:noProof/>
        </w:rPr>
        <w:t xml:space="preserve"> incorporat</w:t>
      </w:r>
      <w:r w:rsidR="00033DC0">
        <w:rPr>
          <w:noProof/>
        </w:rPr>
        <w:t>e</w:t>
      </w:r>
      <w:r w:rsidR="003B3C5F">
        <w:rPr>
          <w:noProof/>
        </w:rPr>
        <w:t xml:space="preserve"> </w:t>
      </w:r>
      <w:ins w:id="95" w:author="Erik" w:date="2023-06-20T11:11:00Z">
        <w:r w:rsidR="003746A4">
          <w:rPr>
            <w:noProof/>
          </w:rPr>
          <w:t xml:space="preserve">these </w:t>
        </w:r>
      </w:ins>
      <w:r w:rsidR="003B3C5F">
        <w:rPr>
          <w:noProof/>
        </w:rPr>
        <w:t>multiple mod</w:t>
      </w:r>
      <w:r w:rsidR="00033DC0">
        <w:rPr>
          <w:noProof/>
        </w:rPr>
        <w:t>el</w:t>
      </w:r>
      <w:r w:rsidR="003B3C5F">
        <w:rPr>
          <w:noProof/>
        </w:rPr>
        <w:t>s</w:t>
      </w:r>
      <w:r w:rsidR="00033DC0">
        <w:rPr>
          <w:noProof/>
        </w:rPr>
        <w:t xml:space="preserve"> </w:t>
      </w:r>
      <w:r w:rsidR="00EB285D">
        <w:rPr>
          <w:noProof/>
        </w:rPr>
        <w:t>into</w:t>
      </w:r>
      <w:r w:rsidR="003B3C5F">
        <w:rPr>
          <w:noProof/>
        </w:rPr>
        <w:t xml:space="preserve"> </w:t>
      </w:r>
      <w:commentRangeStart w:id="96"/>
      <w:r w:rsidR="003B3C5F">
        <w:rPr>
          <w:noProof/>
        </w:rPr>
        <w:t xml:space="preserve">the management </w:t>
      </w:r>
      <w:r w:rsidR="00EB285D">
        <w:rPr>
          <w:noProof/>
        </w:rPr>
        <w:t>decision</w:t>
      </w:r>
      <w:r w:rsidR="003B3C5F">
        <w:rPr>
          <w:noProof/>
        </w:rPr>
        <w:t xml:space="preserve"> process</w:t>
      </w:r>
      <w:r w:rsidR="00EB285D">
        <w:rPr>
          <w:noProof/>
        </w:rPr>
        <w:t>.</w:t>
      </w:r>
    </w:p>
    <w:p w14:paraId="3358DB05" w14:textId="63BFA9D1" w:rsidR="0075356C" w:rsidRDefault="007B2748" w:rsidP="00EF77A0">
      <w:pPr>
        <w:spacing w:line="480" w:lineRule="auto"/>
        <w:ind w:firstLine="720"/>
      </w:pPr>
      <w:r>
        <w:t xml:space="preserve">Spatial decision support </w:t>
      </w:r>
      <w:commentRangeEnd w:id="96"/>
      <w:r w:rsidR="00603661">
        <w:rPr>
          <w:rStyle w:val="CommentReference"/>
        </w:rPr>
        <w:commentReference w:id="96"/>
      </w:r>
      <w:r>
        <w:t xml:space="preserve">systems (SDSS) </w:t>
      </w:r>
      <w:r w:rsidR="00E42302">
        <w:t xml:space="preserve">may provide </w:t>
      </w:r>
      <w:r w:rsidR="00DB38EA">
        <w:t xml:space="preserve">a useful mechanism to combine distribution models from </w:t>
      </w:r>
      <w:r w:rsidR="00C1297A">
        <w:t xml:space="preserve">multiple </w:t>
      </w:r>
      <w:r w:rsidR="00221680">
        <w:t>seasons</w:t>
      </w:r>
      <w:r w:rsidR="00C1297A">
        <w:t xml:space="preserve"> of the full annual cycle during the </w:t>
      </w:r>
      <w:r w:rsidR="00DB3CB7">
        <w:t xml:space="preserve">decision-making process. </w:t>
      </w:r>
      <w:r w:rsidR="00E5133C">
        <w:t>SDSS</w:t>
      </w:r>
      <w:r w:rsidR="005F46B7">
        <w:t xml:space="preserve"> </w:t>
      </w:r>
      <w:proofErr w:type="gramStart"/>
      <w:r w:rsidR="00032504">
        <w:t>utilize</w:t>
      </w:r>
      <w:proofErr w:type="gramEnd"/>
      <w:r w:rsidR="00032504">
        <w:t xml:space="preserve"> user-friendly</w:t>
      </w:r>
      <w:r w:rsidR="005F46B7">
        <w:t xml:space="preserve">, interactive toolsets </w:t>
      </w:r>
      <w:r w:rsidR="00483F2E">
        <w:t>to</w:t>
      </w:r>
      <w:r w:rsidR="005F46B7">
        <w:t xml:space="preserve"> guide users through making a set of spatial prioritization decisions. SDSS frequently come as extensions of existing geographic information systems such as Arc</w:t>
      </w:r>
      <w:r w:rsidR="0075356C">
        <w:t>Map</w:t>
      </w:r>
      <w:commentRangeStart w:id="97"/>
      <w:r w:rsidR="005F46B7">
        <w:t xml:space="preserve"> </w:t>
      </w:r>
      <w:r w:rsidR="00A871DF" w:rsidRPr="00A871DF">
        <w:rPr>
          <w:rFonts w:cs="Calibri"/>
        </w:rPr>
        <w:t>(McConnell and Burger, 2011)</w:t>
      </w:r>
      <w:r w:rsidR="005F46B7">
        <w:t xml:space="preserve">, </w:t>
      </w:r>
      <w:commentRangeEnd w:id="97"/>
      <w:r w:rsidR="003746A4">
        <w:rPr>
          <w:rStyle w:val="CommentReference"/>
        </w:rPr>
        <w:commentReference w:id="97"/>
      </w:r>
      <w:r w:rsidR="005F46B7">
        <w:t xml:space="preserve">but the learning curve and </w:t>
      </w:r>
      <w:r w:rsidR="007E58EE">
        <w:t>costs</w:t>
      </w:r>
      <w:r w:rsidR="005F46B7">
        <w:t xml:space="preserve"> associated with professional geographic information systems can often be an impediment to reaching the intended user base</w:t>
      </w:r>
      <w:r w:rsidR="00A70A71">
        <w:t xml:space="preserve"> </w:t>
      </w:r>
      <w:r w:rsidR="00AB41FF" w:rsidRPr="00AB41FF">
        <w:rPr>
          <w:rFonts w:cs="Calibri"/>
        </w:rPr>
        <w:t>(Harper, 2006)</w:t>
      </w:r>
      <w:r w:rsidR="005F46B7">
        <w:t xml:space="preserve">. The </w:t>
      </w:r>
      <w:r w:rsidR="00BC42CD">
        <w:t>widespread adoption</w:t>
      </w:r>
      <w:r w:rsidR="005F46B7">
        <w:t xml:space="preserve"> of interactive online mapping</w:t>
      </w:r>
      <w:r w:rsidR="00CB249E">
        <w:t xml:space="preserve"> tools</w:t>
      </w:r>
      <w:r w:rsidR="005F46B7">
        <w:t>, such as leaflet</w:t>
      </w:r>
      <w:r w:rsidR="00616C92">
        <w:t xml:space="preserve"> </w:t>
      </w:r>
      <w:r w:rsidR="00CB249E">
        <w:t xml:space="preserve">and </w:t>
      </w:r>
      <w:r w:rsidR="0075356C">
        <w:t>ArcGIS Online</w:t>
      </w:r>
      <w:r w:rsidR="00D90BDE">
        <w:t xml:space="preserve"> </w:t>
      </w:r>
      <w:r w:rsidR="00045F54" w:rsidRPr="00045F54">
        <w:rPr>
          <w:rFonts w:cs="Calibri"/>
        </w:rPr>
        <w:t>(</w:t>
      </w:r>
      <w:commentRangeStart w:id="98"/>
      <w:proofErr w:type="spellStart"/>
      <w:r w:rsidR="00045F54" w:rsidRPr="00045F54">
        <w:rPr>
          <w:rFonts w:cs="Calibri"/>
        </w:rPr>
        <w:t>Agafonkin</w:t>
      </w:r>
      <w:proofErr w:type="spellEnd"/>
      <w:r w:rsidR="00045F54" w:rsidRPr="00045F54">
        <w:rPr>
          <w:rFonts w:cs="Calibri"/>
        </w:rPr>
        <w:t>, 2022; ESRI, 2023</w:t>
      </w:r>
      <w:commentRangeEnd w:id="98"/>
      <w:r w:rsidR="00603661">
        <w:rPr>
          <w:rStyle w:val="CommentReference"/>
        </w:rPr>
        <w:commentReference w:id="98"/>
      </w:r>
      <w:r w:rsidR="00045F54" w:rsidRPr="00045F54">
        <w:rPr>
          <w:rFonts w:cs="Calibri"/>
        </w:rPr>
        <w:t>)</w:t>
      </w:r>
      <w:r w:rsidR="005F46B7">
        <w:t xml:space="preserve">, has greatly expanded </w:t>
      </w:r>
      <w:ins w:id="99" w:author="Erik" w:date="2023-06-20T11:26:00Z">
        <w:r w:rsidR="00603661">
          <w:t xml:space="preserve">the capacity to </w:t>
        </w:r>
      </w:ins>
      <w:r w:rsidR="005F46B7">
        <w:t>custom buil</w:t>
      </w:r>
      <w:ins w:id="100" w:author="Erik" w:date="2023-06-20T11:26:00Z">
        <w:r w:rsidR="00603661">
          <w:t>d</w:t>
        </w:r>
      </w:ins>
      <w:del w:id="101" w:author="Erik" w:date="2023-06-20T11:26:00Z">
        <w:r w:rsidR="005F46B7" w:rsidDel="00603661">
          <w:delText>t</w:delText>
        </w:r>
      </w:del>
      <w:r w:rsidR="005F46B7">
        <w:t xml:space="preserve"> SDSS that are accessible via a web browser and can be easily used by </w:t>
      </w:r>
      <w:r w:rsidR="00FE7093">
        <w:t>decision makers</w:t>
      </w:r>
      <w:r w:rsidR="005F46B7">
        <w:t xml:space="preserve"> with little additional training</w:t>
      </w:r>
      <w:r w:rsidR="00E332E4">
        <w:t xml:space="preserve"> </w:t>
      </w:r>
      <w:r w:rsidR="00E332E4" w:rsidRPr="00E332E4">
        <w:rPr>
          <w:rFonts w:cs="Calibri"/>
        </w:rPr>
        <w:t>(</w:t>
      </w:r>
      <w:proofErr w:type="spellStart"/>
      <w:r w:rsidR="00E332E4" w:rsidRPr="00E332E4">
        <w:rPr>
          <w:rFonts w:cs="Calibri"/>
        </w:rPr>
        <w:t>Sugumaran</w:t>
      </w:r>
      <w:proofErr w:type="spellEnd"/>
      <w:r w:rsidR="00E332E4" w:rsidRPr="00E332E4">
        <w:rPr>
          <w:rFonts w:cs="Calibri"/>
        </w:rPr>
        <w:t xml:space="preserve"> and </w:t>
      </w:r>
      <w:proofErr w:type="spellStart"/>
      <w:r w:rsidR="00E332E4" w:rsidRPr="00E332E4">
        <w:rPr>
          <w:rFonts w:cs="Calibri"/>
        </w:rPr>
        <w:t>Sugumaran</w:t>
      </w:r>
      <w:proofErr w:type="spellEnd"/>
      <w:r w:rsidR="00E332E4" w:rsidRPr="00E332E4">
        <w:rPr>
          <w:rFonts w:cs="Calibri"/>
        </w:rPr>
        <w:t>, 2007)</w:t>
      </w:r>
      <w:r w:rsidR="005F46B7">
        <w:t>.</w:t>
      </w:r>
      <w:r w:rsidR="00A2056C">
        <w:t xml:space="preserve"> </w:t>
      </w:r>
    </w:p>
    <w:p w14:paraId="34D2E3FE" w14:textId="672C474A" w:rsidR="00B06C79" w:rsidRDefault="002A73F9" w:rsidP="00B06C79">
      <w:pPr>
        <w:spacing w:line="480" w:lineRule="auto"/>
        <w:ind w:firstLine="720"/>
      </w:pPr>
      <w:commentRangeStart w:id="102"/>
      <w:r>
        <w:t xml:space="preserve">SDSS </w:t>
      </w:r>
      <w:proofErr w:type="gramStart"/>
      <w:r w:rsidR="000E2878">
        <w:t>provide</w:t>
      </w:r>
      <w:proofErr w:type="gramEnd"/>
      <w:r w:rsidR="000E2878">
        <w:t xml:space="preserve"> a</w:t>
      </w:r>
      <w:r w:rsidR="008129DC">
        <w:t>n interface</w:t>
      </w:r>
      <w:r w:rsidR="000E2878">
        <w:t xml:space="preserve"> </w:t>
      </w:r>
      <w:r w:rsidR="00A96659">
        <w:t xml:space="preserve">which </w:t>
      </w:r>
      <w:r w:rsidR="008129DC">
        <w:t>allows user</w:t>
      </w:r>
      <w:r w:rsidR="006D1250">
        <w:t>s</w:t>
      </w:r>
      <w:r w:rsidR="00A96659">
        <w:t xml:space="preserve"> to interact with multiple </w:t>
      </w:r>
      <w:r w:rsidR="00573FAE">
        <w:t>spatial data layers</w:t>
      </w:r>
      <w:r w:rsidR="00FB499D">
        <w:t>, such as species distribution models.</w:t>
      </w:r>
      <w:r w:rsidR="002A23F7">
        <w:t xml:space="preserve"> </w:t>
      </w:r>
      <w:r w:rsidR="00F80801">
        <w:t>In circumstances where spe</w:t>
      </w:r>
      <w:r w:rsidR="00C32427">
        <w:t xml:space="preserve">cies distribution models have low cross-seasonal transferability, SDSS can also be used to </w:t>
      </w:r>
      <w:r w:rsidR="00667484">
        <w:t xml:space="preserve">compensate </w:t>
      </w:r>
      <w:r w:rsidR="00A6635B">
        <w:t xml:space="preserve">by incorporating </w:t>
      </w:r>
      <w:r w:rsidR="002A23F7">
        <w:t xml:space="preserve">multiple season-specific </w:t>
      </w:r>
      <w:r w:rsidR="00A6635B">
        <w:t>species distribution models into the decision-making process.</w:t>
      </w:r>
      <w:r w:rsidR="00850C09">
        <w:t xml:space="preserve"> </w:t>
      </w:r>
      <w:commentRangeEnd w:id="102"/>
      <w:r w:rsidR="00603661">
        <w:rPr>
          <w:rStyle w:val="CommentReference"/>
        </w:rPr>
        <w:commentReference w:id="102"/>
      </w:r>
      <w:commentRangeStart w:id="103"/>
      <w:r w:rsidR="003F10B6">
        <w:t xml:space="preserve">An SDSS approach </w:t>
      </w:r>
      <w:del w:id="104" w:author="Erik" w:date="2023-06-20T11:29:00Z">
        <w:r w:rsidR="003F10B6" w:rsidDel="00603661">
          <w:delText xml:space="preserve">might </w:delText>
        </w:r>
      </w:del>
      <w:ins w:id="105" w:author="Erik" w:date="2023-06-20T11:29:00Z">
        <w:r w:rsidR="00603661">
          <w:t xml:space="preserve">could </w:t>
        </w:r>
      </w:ins>
      <w:r w:rsidR="003F10B6">
        <w:t xml:space="preserve">allow </w:t>
      </w:r>
      <w:r w:rsidR="004C0880">
        <w:t xml:space="preserve">species distribution models from different seasons to be combined into </w:t>
      </w:r>
      <w:r w:rsidR="009D28F0">
        <w:t xml:space="preserve">a single predictive layer </w:t>
      </w:r>
      <w:r w:rsidR="002A1EDF">
        <w:t>using user-specified weights</w:t>
      </w:r>
      <w:r w:rsidR="007A22E5">
        <w:t>.</w:t>
      </w:r>
      <w:r w:rsidR="009D28F0">
        <w:t xml:space="preserve"> </w:t>
      </w:r>
      <w:r w:rsidR="00B06C79">
        <w:t xml:space="preserve">For example, a user </w:t>
      </w:r>
      <w:r w:rsidR="003C7F3D">
        <w:t xml:space="preserve">might want to </w:t>
      </w:r>
      <w:r w:rsidR="00676C18">
        <w:t xml:space="preserve">primarily </w:t>
      </w:r>
      <w:r w:rsidR="00B06C79">
        <w:t>conserv</w:t>
      </w:r>
      <w:r w:rsidR="003C7F3D">
        <w:t>e</w:t>
      </w:r>
      <w:r w:rsidR="00B06C79">
        <w:t xml:space="preserve"> breeding habitat</w:t>
      </w:r>
      <w:r w:rsidR="00676C18">
        <w:t xml:space="preserve"> for a species and c</w:t>
      </w:r>
      <w:r w:rsidR="00B06C79">
        <w:t>onserve migratory habitat as a secondary objective</w:t>
      </w:r>
      <w:r w:rsidR="00F246FA">
        <w:t xml:space="preserve">. </w:t>
      </w:r>
      <w:r w:rsidR="0074407B">
        <w:t>Using an</w:t>
      </w:r>
      <w:r w:rsidR="00B06C79">
        <w:t xml:space="preserve"> SDSS</w:t>
      </w:r>
      <w:r w:rsidR="0074407B">
        <w:t>, the user</w:t>
      </w:r>
      <w:r w:rsidR="00B06C79">
        <w:t xml:space="preserve"> </w:t>
      </w:r>
      <w:r w:rsidR="0074407B">
        <w:t xml:space="preserve">could </w:t>
      </w:r>
      <w:r w:rsidR="00B06C79">
        <w:t xml:space="preserve">weight a breeding season species distribution model to 70% and a migratory season species distribution model to 30% and output a single predictive habitat layer that prioritized management areas according to the user’s </w:t>
      </w:r>
      <w:r w:rsidR="00F1592A">
        <w:t xml:space="preserve">seasonal </w:t>
      </w:r>
      <w:r w:rsidR="00B06C79">
        <w:t>management objectives.</w:t>
      </w:r>
      <w:commentRangeEnd w:id="103"/>
      <w:r w:rsidR="00603661">
        <w:rPr>
          <w:rStyle w:val="CommentReference"/>
        </w:rPr>
        <w:commentReference w:id="103"/>
      </w:r>
    </w:p>
    <w:p w14:paraId="76B9B8B5" w14:textId="6E204A30" w:rsidR="00FC1F23" w:rsidRDefault="00976362" w:rsidP="005B3B74">
      <w:pPr>
        <w:spacing w:line="480" w:lineRule="auto"/>
        <w:ind w:firstLine="720"/>
      </w:pPr>
      <w:del w:id="106" w:author="Erik" w:date="2023-06-20T11:32:00Z">
        <w:r w:rsidDel="00603661">
          <w:lastRenderedPageBreak/>
          <w:delText>H</w:delText>
        </w:r>
        <w:r w:rsidR="00CE545B" w:rsidDel="00603661">
          <w:delText>ere w</w:delText>
        </w:r>
      </w:del>
      <w:ins w:id="107" w:author="Erik" w:date="2023-06-20T11:32:00Z">
        <w:r w:rsidR="00603661">
          <w:t>W</w:t>
        </w:r>
      </w:ins>
      <w:r w:rsidR="00CE545B">
        <w:t>e demonstrate</w:t>
      </w:r>
      <w:r w:rsidR="009F6CFD">
        <w:t xml:space="preserve"> </w:t>
      </w:r>
      <w:r w:rsidR="009C0814">
        <w:t>a</w:t>
      </w:r>
      <w:r w:rsidR="00252968">
        <w:t xml:space="preserve"> SDSS framework </w:t>
      </w:r>
      <w:del w:id="108" w:author="Erik" w:date="2023-06-20T11:32:00Z">
        <w:r w:rsidR="00252968" w:rsidDel="00603661">
          <w:delText xml:space="preserve">for </w:delText>
        </w:r>
        <w:r w:rsidR="00F77BA0" w:rsidDel="00603661">
          <w:delText xml:space="preserve">users </w:delText>
        </w:r>
      </w:del>
      <w:r w:rsidR="00F77BA0">
        <w:t>to spatially</w:t>
      </w:r>
      <w:del w:id="109" w:author="Erik" w:date="2023-06-20T11:33:00Z">
        <w:r w:rsidR="00F77BA0" w:rsidDel="00745117">
          <w:delText xml:space="preserve"> </w:delText>
        </w:r>
      </w:del>
      <w:ins w:id="110" w:author="Erik" w:date="2023-06-20T11:33:00Z">
        <w:r w:rsidR="00745117">
          <w:t>-</w:t>
        </w:r>
      </w:ins>
      <w:r w:rsidR="00F77BA0">
        <w:t xml:space="preserve">prioritize </w:t>
      </w:r>
      <w:r w:rsidR="00E5334F">
        <w:t>habitat management</w:t>
      </w:r>
      <w:r w:rsidR="00F77BA0">
        <w:t xml:space="preserve"> </w:t>
      </w:r>
      <w:r w:rsidR="009C0814">
        <w:t xml:space="preserve">while accommodating the cross-seasonal transferability necessary to capture </w:t>
      </w:r>
      <w:r w:rsidR="00F77BA0">
        <w:t xml:space="preserve">multiple </w:t>
      </w:r>
      <w:r>
        <w:t>seasons</w:t>
      </w:r>
      <w:r w:rsidR="00F77BA0">
        <w:t xml:space="preserve"> of a </w:t>
      </w:r>
      <w:r w:rsidR="00BE0FEA">
        <w:t xml:space="preserve">migratory bird’s full annual cycle. </w:t>
      </w:r>
      <w:r w:rsidR="000943D8" w:rsidRPr="000943D8">
        <w:t>Our case study</w:t>
      </w:r>
      <w:r w:rsidR="002F4F46">
        <w:t xml:space="preserve"> is</w:t>
      </w:r>
      <w:r w:rsidR="000943D8" w:rsidRPr="000943D8">
        <w:t xml:space="preserve"> focuse</w:t>
      </w:r>
      <w:r w:rsidR="002F4F46">
        <w:t>d</w:t>
      </w:r>
      <w:r w:rsidR="000943D8" w:rsidRPr="000943D8">
        <w:t xml:space="preserve"> on American </w:t>
      </w:r>
      <w:r w:rsidR="00212324">
        <w:t>w</w:t>
      </w:r>
      <w:r w:rsidR="000943D8" w:rsidRPr="000943D8">
        <w:t>oodcock (</w:t>
      </w:r>
      <w:proofErr w:type="spellStart"/>
      <w:r w:rsidR="000943D8" w:rsidRPr="000943D8">
        <w:rPr>
          <w:i/>
          <w:iCs/>
        </w:rPr>
        <w:t>Scolopax</w:t>
      </w:r>
      <w:proofErr w:type="spellEnd"/>
      <w:r w:rsidR="000943D8" w:rsidRPr="000943D8">
        <w:rPr>
          <w:i/>
          <w:iCs/>
        </w:rPr>
        <w:t xml:space="preserve"> minor</w:t>
      </w:r>
      <w:r w:rsidR="000943D8" w:rsidRPr="000943D8">
        <w:rPr>
          <w:iCs/>
        </w:rPr>
        <w:t>;</w:t>
      </w:r>
      <w:r w:rsidR="000943D8" w:rsidRPr="000943D8">
        <w:rPr>
          <w:i/>
          <w:iCs/>
        </w:rPr>
        <w:t xml:space="preserve"> </w:t>
      </w:r>
      <w:r w:rsidR="000943D8" w:rsidRPr="000943D8">
        <w:rPr>
          <w:iCs/>
        </w:rPr>
        <w:t>hereinafter woodcock</w:t>
      </w:r>
      <w:r w:rsidR="000943D8" w:rsidRPr="000943D8">
        <w:t xml:space="preserve">) in the state of Pennsylvania, USA. Woodcock are short distance migrants </w:t>
      </w:r>
      <w:r w:rsidR="009C0814">
        <w:t>with</w:t>
      </w:r>
      <w:r w:rsidR="000943D8" w:rsidRPr="000943D8">
        <w:t xml:space="preserve"> </w:t>
      </w:r>
      <w:commentRangeStart w:id="111"/>
      <w:del w:id="112" w:author="Erik" w:date="2023-06-20T11:34:00Z">
        <w:r w:rsidR="000943D8" w:rsidRPr="000943D8" w:rsidDel="00745117">
          <w:delText xml:space="preserve">extensive </w:delText>
        </w:r>
      </w:del>
      <w:ins w:id="113" w:author="Erik" w:date="2023-06-20T11:34:00Z">
        <w:r w:rsidR="00745117">
          <w:t xml:space="preserve">considerable </w:t>
        </w:r>
        <w:commentRangeEnd w:id="111"/>
        <w:r w:rsidR="00745117">
          <w:rPr>
            <w:rStyle w:val="CommentReference"/>
          </w:rPr>
          <w:commentReference w:id="111"/>
        </w:r>
      </w:ins>
      <w:r w:rsidR="000943D8" w:rsidRPr="000943D8">
        <w:t xml:space="preserve">overlap </w:t>
      </w:r>
      <w:r w:rsidR="005E3F9B">
        <w:t>among</w:t>
      </w:r>
      <w:r w:rsidR="000943D8" w:rsidRPr="000943D8">
        <w:t xml:space="preserve"> migratory, breeding, and wintering ranges </w:t>
      </w:r>
      <w:r w:rsidR="00F86CC6" w:rsidRPr="00F86CC6">
        <w:rPr>
          <w:rFonts w:cs="Calibri"/>
        </w:rPr>
        <w:t>(Myatt and Krementz, 2007</w:t>
      </w:r>
      <w:r w:rsidR="00F86CC6">
        <w:t xml:space="preserve">; </w:t>
      </w:r>
      <w:r w:rsidR="00E56B99">
        <w:t>F</w:t>
      </w:r>
      <w:r w:rsidR="000943D8" w:rsidRPr="000943D8">
        <w:t>ig</w:t>
      </w:r>
      <w:r w:rsidR="00E56B99">
        <w:t>. 1</w:t>
      </w:r>
      <w:r w:rsidR="000943D8" w:rsidRPr="000943D8">
        <w:t>)</w:t>
      </w:r>
      <w:r w:rsidR="005D5FC8">
        <w:t xml:space="preserve">, </w:t>
      </w:r>
      <w:ins w:id="114" w:author="Erik" w:date="2023-06-20T11:35:00Z">
        <w:r w:rsidR="00745117">
          <w:t xml:space="preserve">but </w:t>
        </w:r>
      </w:ins>
      <w:del w:id="115" w:author="Erik" w:date="2023-06-20T11:35:00Z">
        <w:r w:rsidR="005D5FC8" w:rsidDel="00745117">
          <w:delText xml:space="preserve">and </w:delText>
        </w:r>
      </w:del>
      <w:r w:rsidR="005D5FC8">
        <w:t>fundamentally different habitat</w:t>
      </w:r>
      <w:r w:rsidR="009C0814">
        <w:t xml:space="preserve"> requirements</w:t>
      </w:r>
      <w:r w:rsidR="005D5FC8">
        <w:t xml:space="preserve"> </w:t>
      </w:r>
      <w:r w:rsidR="009C0814">
        <w:t xml:space="preserve">among </w:t>
      </w:r>
      <w:r w:rsidR="00C907B3">
        <w:t>seasons</w:t>
      </w:r>
      <w:r w:rsidR="005D5FC8">
        <w:t xml:space="preserve"> </w:t>
      </w:r>
      <w:r w:rsidR="005E259C" w:rsidRPr="005E259C">
        <w:rPr>
          <w:rFonts w:cs="Calibri"/>
        </w:rPr>
        <w:t>(Allen et al., 2020)</w:t>
      </w:r>
      <w:r w:rsidR="005D5FC8">
        <w:t>.</w:t>
      </w:r>
      <w:r w:rsidR="00AD7DB1" w:rsidRPr="000943D8">
        <w:t xml:space="preserve"> </w:t>
      </w:r>
      <w:r w:rsidR="000943D8" w:rsidRPr="000943D8">
        <w:t xml:space="preserve">Pennsylvania provides </w:t>
      </w:r>
      <w:r w:rsidR="005D5FC8">
        <w:t xml:space="preserve">breeding habitat for an estimated </w:t>
      </w:r>
      <w:r w:rsidR="00604375">
        <w:t>2.3</w:t>
      </w:r>
      <w:r w:rsidR="005D5FC8">
        <w:t xml:space="preserve">% of </w:t>
      </w:r>
      <w:r w:rsidR="005E3F9B">
        <w:t xml:space="preserve">the global </w:t>
      </w:r>
      <w:r w:rsidR="005D5FC8">
        <w:t xml:space="preserve">woodcock </w:t>
      </w:r>
      <w:r w:rsidR="005E3F9B">
        <w:t>population</w:t>
      </w:r>
      <w:r w:rsidR="006F5B10">
        <w:t xml:space="preserve"> (52,400 birds)</w:t>
      </w:r>
      <w:r w:rsidR="005D5FC8">
        <w:t xml:space="preserve">, </w:t>
      </w:r>
      <w:commentRangeStart w:id="116"/>
      <w:del w:id="117" w:author="Erik" w:date="2023-06-20T11:36:00Z">
        <w:r w:rsidR="005D5FC8" w:rsidDel="00745117">
          <w:delText>but it</w:delText>
        </w:r>
      </w:del>
      <w:ins w:id="118" w:author="Erik" w:date="2023-06-20T11:36:00Z">
        <w:r w:rsidR="00745117">
          <w:t>and</w:t>
        </w:r>
      </w:ins>
      <w:r w:rsidR="005D5FC8">
        <w:t xml:space="preserve"> </w:t>
      </w:r>
      <w:del w:id="119" w:author="Erik" w:date="2023-06-20T11:36:00Z">
        <w:r w:rsidR="005D5FC8" w:rsidDel="00745117">
          <w:delText xml:space="preserve">potentially provides migratory </w:delText>
        </w:r>
      </w:del>
      <w:r w:rsidR="005D5FC8">
        <w:t xml:space="preserve">stopover </w:t>
      </w:r>
      <w:commentRangeEnd w:id="116"/>
      <w:r w:rsidR="00745117">
        <w:rPr>
          <w:rStyle w:val="CommentReference"/>
        </w:rPr>
        <w:commentReference w:id="116"/>
      </w:r>
      <w:r w:rsidR="005D5FC8">
        <w:t>habitat for</w:t>
      </w:r>
      <w:ins w:id="120" w:author="Erik" w:date="2023-06-20T11:36:00Z">
        <w:r w:rsidR="00745117">
          <w:t xml:space="preserve"> nearly 1/3 of </w:t>
        </w:r>
      </w:ins>
      <w:del w:id="121" w:author="Erik" w:date="2023-06-20T11:36:00Z">
        <w:r w:rsidR="005D5FC8" w:rsidDel="00745117">
          <w:delText xml:space="preserve"> a much larger </w:delText>
        </w:r>
        <w:r w:rsidR="005E3F9B" w:rsidDel="00745117">
          <w:delText xml:space="preserve">proportion </w:delText>
        </w:r>
        <w:r w:rsidR="005D5FC8" w:rsidDel="00745117">
          <w:delText xml:space="preserve">of </w:delText>
        </w:r>
      </w:del>
      <w:r w:rsidR="00B123A0">
        <w:t xml:space="preserve">woodcock </w:t>
      </w:r>
      <w:del w:id="122" w:author="Erik" w:date="2023-06-20T11:36:00Z">
        <w:r w:rsidR="00B123A0" w:rsidDel="00745117">
          <w:delText>that breed</w:delText>
        </w:r>
      </w:del>
      <w:ins w:id="123" w:author="Erik" w:date="2023-06-20T11:36:00Z">
        <w:r w:rsidR="00745117">
          <w:t>migrating</w:t>
        </w:r>
      </w:ins>
      <w:r w:rsidR="00B123A0">
        <w:t xml:space="preserve"> </w:t>
      </w:r>
      <w:commentRangeStart w:id="124"/>
      <w:r w:rsidR="00B123A0">
        <w:t xml:space="preserve">throughout the northeastern United States and eastern Canada </w:t>
      </w:r>
      <w:commentRangeEnd w:id="124"/>
      <w:r w:rsidR="00745117">
        <w:rPr>
          <w:rStyle w:val="CommentReference"/>
        </w:rPr>
        <w:commentReference w:id="124"/>
      </w:r>
      <w:r w:rsidR="00B123A0">
        <w:t>(3</w:t>
      </w:r>
      <w:r w:rsidR="006F5B10">
        <w:t>0</w:t>
      </w:r>
      <w:r w:rsidR="00B123A0">
        <w:t>.</w:t>
      </w:r>
      <w:r w:rsidR="006F5B10">
        <w:t>5</w:t>
      </w:r>
      <w:r w:rsidR="00B123A0">
        <w:t>%</w:t>
      </w:r>
      <w:r w:rsidR="006F5B10">
        <w:t>, 684,500 birds</w:t>
      </w:r>
      <w:r w:rsidR="00B123A0">
        <w:t xml:space="preserve">; </w:t>
      </w:r>
      <w:r w:rsidR="00A76EAD" w:rsidRPr="00A76EAD">
        <w:rPr>
          <w:rFonts w:cs="Calibri"/>
        </w:rPr>
        <w:t>Kelley et al., 2008)</w:t>
      </w:r>
      <w:r w:rsidR="005D5FC8">
        <w:t xml:space="preserve">. </w:t>
      </w:r>
      <w:commentRangeStart w:id="125"/>
      <w:del w:id="126" w:author="Erik" w:date="2023-06-20T11:38:00Z">
        <w:r w:rsidR="005D5FC8" w:rsidDel="00745117">
          <w:delText>Therefore, m</w:delText>
        </w:r>
      </w:del>
      <w:ins w:id="127" w:author="Erik" w:date="2023-06-20T11:38:00Z">
        <w:r w:rsidR="00745117">
          <w:t>M</w:t>
        </w:r>
      </w:ins>
      <w:r w:rsidR="005D5FC8">
        <w:t xml:space="preserve">anaging </w:t>
      </w:r>
      <w:del w:id="128" w:author="Erik" w:date="2023-06-20T11:38:00Z">
        <w:r w:rsidR="005D5FC8" w:rsidDel="00745117">
          <w:delText xml:space="preserve">for </w:delText>
        </w:r>
      </w:del>
      <w:r w:rsidR="005D5FC8">
        <w:t xml:space="preserve">woodcock habitat </w:t>
      </w:r>
      <w:ins w:id="129" w:author="Erik" w:date="2023-06-20T11:39:00Z">
        <w:r w:rsidR="00745117">
          <w:t>for</w:t>
        </w:r>
      </w:ins>
      <w:del w:id="130" w:author="Erik" w:date="2023-06-20T11:39:00Z">
        <w:r w:rsidR="005D5FC8" w:rsidDel="00745117">
          <w:delText>in</w:delText>
        </w:r>
      </w:del>
      <w:r w:rsidR="005D5FC8">
        <w:t xml:space="preserve"> both </w:t>
      </w:r>
      <w:del w:id="131" w:author="Erik" w:date="2023-06-20T11:39:00Z">
        <w:r w:rsidR="005D5FC8" w:rsidDel="00745117">
          <w:delText xml:space="preserve">the </w:delText>
        </w:r>
      </w:del>
      <w:r w:rsidR="005D5FC8">
        <w:t xml:space="preserve">breeding and </w:t>
      </w:r>
      <w:commentRangeEnd w:id="125"/>
      <w:r w:rsidR="00745117">
        <w:rPr>
          <w:rStyle w:val="CommentReference"/>
        </w:rPr>
        <w:commentReference w:id="125"/>
      </w:r>
      <w:r w:rsidR="005D5FC8">
        <w:t xml:space="preserve">migratory </w:t>
      </w:r>
      <w:r w:rsidR="00944AEE">
        <w:t>seasons</w:t>
      </w:r>
      <w:r w:rsidR="005E3F9B">
        <w:t xml:space="preserve"> </w:t>
      </w:r>
      <w:r w:rsidR="005D5FC8">
        <w:t>ha</w:t>
      </w:r>
      <w:ins w:id="132" w:author="Erik" w:date="2023-06-20T11:39:00Z">
        <w:r w:rsidR="00745117">
          <w:t>ve</w:t>
        </w:r>
      </w:ins>
      <w:del w:id="133" w:author="Erik" w:date="2023-06-20T11:39:00Z">
        <w:r w:rsidR="005D5FC8" w:rsidDel="00745117">
          <w:delText>ve</w:delText>
        </w:r>
      </w:del>
      <w:r w:rsidR="005D5FC8">
        <w:t xml:space="preserve"> been identified as</w:t>
      </w:r>
      <w:ins w:id="134" w:author="Erik" w:date="2023-06-20T11:39:00Z">
        <w:r w:rsidR="00745117">
          <w:t xml:space="preserve"> </w:t>
        </w:r>
      </w:ins>
      <w:del w:id="135" w:author="Erik" w:date="2023-06-20T11:39:00Z">
        <w:r w:rsidR="005D5FC8" w:rsidDel="00745117">
          <w:delText xml:space="preserve"> </w:delText>
        </w:r>
      </w:del>
      <w:r w:rsidR="005D5FC8">
        <w:t>priorit</w:t>
      </w:r>
      <w:ins w:id="136" w:author="Erik" w:date="2023-06-20T11:39:00Z">
        <w:r w:rsidR="00745117">
          <w:t>ies</w:t>
        </w:r>
      </w:ins>
      <w:del w:id="137" w:author="Erik" w:date="2023-06-20T11:39:00Z">
        <w:r w:rsidR="005D5FC8" w:rsidDel="00745117">
          <w:delText>ies</w:delText>
        </w:r>
      </w:del>
      <w:r w:rsidR="005D5FC8">
        <w:t xml:space="preserve"> by the Pennsylvania Game Commission</w:t>
      </w:r>
      <w:r w:rsidR="001C460E">
        <w:t>, and</w:t>
      </w:r>
      <w:r w:rsidR="005D5FC8">
        <w:t xml:space="preserve"> </w:t>
      </w:r>
      <w:r w:rsidR="001C460E">
        <w:t xml:space="preserve">our goal was to develop a SSDS </w:t>
      </w:r>
      <w:r w:rsidR="005D5FC8">
        <w:t xml:space="preserve">tool </w:t>
      </w:r>
      <w:r w:rsidR="00291777">
        <w:t xml:space="preserve">to aid managers considering trade-offs between </w:t>
      </w:r>
      <w:r w:rsidR="005D5FC8">
        <w:t xml:space="preserve">those </w:t>
      </w:r>
      <w:ins w:id="138" w:author="Erik" w:date="2023-06-20T11:39:00Z">
        <w:r w:rsidR="00745117">
          <w:t xml:space="preserve">two </w:t>
        </w:r>
      </w:ins>
      <w:r w:rsidR="005D5FC8">
        <w:t>priorities</w:t>
      </w:r>
      <w:r w:rsidR="001C460E">
        <w:t>. We used</w:t>
      </w:r>
      <w:r w:rsidR="005D5FC8">
        <w:t xml:space="preserve"> a </w:t>
      </w:r>
      <w:r w:rsidR="0098610F">
        <w:t>multi-</w:t>
      </w:r>
      <w:commentRangeStart w:id="139"/>
      <w:r w:rsidR="0098610F">
        <w:t>season</w:t>
      </w:r>
      <w:del w:id="140" w:author="Erik" w:date="2023-06-20T11:40:00Z">
        <w:r w:rsidR="0098610F" w:rsidDel="00745117">
          <w:delText xml:space="preserve"> </w:delText>
        </w:r>
        <w:commentRangeStart w:id="141"/>
        <w:r w:rsidR="0098610F" w:rsidDel="00745117">
          <w:delText>habitat</w:delText>
        </w:r>
        <w:commentRangeEnd w:id="141"/>
        <w:r w:rsidR="00745117" w:rsidDel="00745117">
          <w:rPr>
            <w:rStyle w:val="CommentReference"/>
          </w:rPr>
          <w:commentReference w:id="141"/>
        </w:r>
      </w:del>
      <w:r w:rsidR="0098610F">
        <w:t xml:space="preserve"> modeling</w:t>
      </w:r>
      <w:r w:rsidR="000943D8" w:rsidRPr="000943D8">
        <w:t xml:space="preserve"> </w:t>
      </w:r>
      <w:commentRangeEnd w:id="139"/>
      <w:r w:rsidR="00745117">
        <w:rPr>
          <w:rStyle w:val="CommentReference"/>
        </w:rPr>
        <w:commentReference w:id="139"/>
      </w:r>
      <w:r w:rsidR="000943D8" w:rsidRPr="000943D8">
        <w:t>framework to</w:t>
      </w:r>
      <w:r w:rsidR="001C460E">
        <w:t xml:space="preserve"> predict the distribution of </w:t>
      </w:r>
      <w:r w:rsidR="000943D8" w:rsidRPr="000943D8">
        <w:t>migratory and breeding habitat</w:t>
      </w:r>
      <w:r w:rsidR="00291777">
        <w:t>s</w:t>
      </w:r>
      <w:r w:rsidR="001C460E">
        <w:t>, which we</w:t>
      </w:r>
      <w:r w:rsidR="005E3F9B">
        <w:t xml:space="preserve"> </w:t>
      </w:r>
      <w:r w:rsidR="001C460E">
        <w:t>combine in a SSDS</w:t>
      </w:r>
      <w:r w:rsidR="000943D8" w:rsidRPr="000943D8">
        <w:t xml:space="preserve"> </w:t>
      </w:r>
      <w:ins w:id="142" w:author="Erik" w:date="2023-06-20T11:41:00Z">
        <w:r w:rsidR="00745117">
          <w:t>to facilitate</w:t>
        </w:r>
      </w:ins>
      <w:del w:id="143" w:author="Erik" w:date="2023-06-20T11:41:00Z">
        <w:r w:rsidR="000943D8" w:rsidRPr="000943D8" w:rsidDel="00745117">
          <w:delText>for</w:delText>
        </w:r>
      </w:del>
      <w:r w:rsidR="000943D8" w:rsidRPr="000943D8">
        <w:t xml:space="preserve"> habitat prioritization. </w:t>
      </w:r>
      <w:commentRangeStart w:id="144"/>
      <w:r w:rsidR="000943D8" w:rsidRPr="000943D8">
        <w:t>By identifying</w:t>
      </w:r>
      <w:r w:rsidR="0016224D">
        <w:t xml:space="preserve"> areas that might meet joint objectives to conserve </w:t>
      </w:r>
      <w:r w:rsidR="005B3B74">
        <w:t>habitat during multiple seasons</w:t>
      </w:r>
      <w:r w:rsidR="000943D8" w:rsidRPr="000943D8">
        <w:t>, users could improve full annual cycle conservation and more efficiently allocate management resources</w:t>
      </w:r>
      <w:del w:id="145" w:author="Erik" w:date="2023-06-20T11:38:00Z">
        <w:r w:rsidR="000943D8" w:rsidRPr="000943D8" w:rsidDel="00745117">
          <w:delText>.</w:delText>
        </w:r>
      </w:del>
      <w:commentRangeEnd w:id="144"/>
      <w:r w:rsidR="00745117">
        <w:rPr>
          <w:rStyle w:val="CommentReference"/>
        </w:rPr>
        <w:commentReference w:id="144"/>
      </w:r>
    </w:p>
    <w:p w14:paraId="60312B56" w14:textId="01A8B097" w:rsidR="00AE0214" w:rsidRPr="000943D8" w:rsidRDefault="00DA7E4D" w:rsidP="00DA7E4D">
      <w:pPr>
        <w:spacing w:line="480" w:lineRule="auto"/>
        <w:jc w:val="center"/>
      </w:pPr>
      <w:r>
        <w:rPr>
          <w:noProof/>
        </w:rPr>
        <w:lastRenderedPageBreak/>
        <w:drawing>
          <wp:inline distT="0" distB="0" distL="0" distR="0" wp14:anchorId="290749E5" wp14:editId="0639129F">
            <wp:extent cx="4581525" cy="458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1525" cy="4581525"/>
                    </a:xfrm>
                    <a:prstGeom prst="rect">
                      <a:avLst/>
                    </a:prstGeom>
                    <a:noFill/>
                    <a:ln>
                      <a:noFill/>
                    </a:ln>
                  </pic:spPr>
                </pic:pic>
              </a:graphicData>
            </a:graphic>
          </wp:inline>
        </w:drawing>
      </w:r>
    </w:p>
    <w:p w14:paraId="087F28B8" w14:textId="3746F939" w:rsidR="00763C03" w:rsidRDefault="00AB2288" w:rsidP="004245DE">
      <w:pPr>
        <w:spacing w:line="480" w:lineRule="auto"/>
      </w:pPr>
      <w:r>
        <w:t xml:space="preserve">Figure 1. </w:t>
      </w:r>
      <w:r w:rsidR="006831A5">
        <w:t>Seasonal r</w:t>
      </w:r>
      <w:r w:rsidR="00F73A5E">
        <w:t>ange</w:t>
      </w:r>
      <w:r w:rsidR="006831A5">
        <w:t>s</w:t>
      </w:r>
      <w:r w:rsidR="00F73A5E">
        <w:t xml:space="preserve"> </w:t>
      </w:r>
      <w:r w:rsidR="006831A5">
        <w:t xml:space="preserve">and </w:t>
      </w:r>
      <w:r w:rsidR="0006297B">
        <w:t xml:space="preserve">hypothetical </w:t>
      </w:r>
      <w:r w:rsidR="00961CF4">
        <w:t xml:space="preserve">migration </w:t>
      </w:r>
      <w:r w:rsidR="006831A5">
        <w:t xml:space="preserve">routes </w:t>
      </w:r>
      <w:r w:rsidR="00F73A5E">
        <w:t xml:space="preserve">of American </w:t>
      </w:r>
      <w:r w:rsidR="00886E8C">
        <w:t>w</w:t>
      </w:r>
      <w:r w:rsidR="00F73A5E">
        <w:t>oodcock</w:t>
      </w:r>
      <w:ins w:id="146" w:author="Erik" w:date="2023-06-20T11:42:00Z">
        <w:r w:rsidR="00745117">
          <w:t xml:space="preserve"> in eastern North America</w:t>
        </w:r>
      </w:ins>
      <w:r w:rsidR="00041A55">
        <w:t>.</w:t>
      </w:r>
      <w:r w:rsidR="009265B8">
        <w:t xml:space="preserve"> </w:t>
      </w:r>
      <w:r w:rsidR="00763C03">
        <w:t xml:space="preserve">Seasonal ranges </w:t>
      </w:r>
      <w:r w:rsidR="0016376E">
        <w:t xml:space="preserve">were delineated by </w:t>
      </w:r>
      <w:r w:rsidR="005B769A">
        <w:t xml:space="preserve">eBird’s Status and Trends </w:t>
      </w:r>
      <w:r w:rsidR="001F703B">
        <w:t>project</w:t>
      </w:r>
      <w:r w:rsidR="005B769A">
        <w:t xml:space="preserve"> </w:t>
      </w:r>
      <w:r w:rsidR="00BE28C9" w:rsidRPr="00BE28C9">
        <w:rPr>
          <w:rFonts w:cs="Calibri"/>
        </w:rPr>
        <w:t>(Fink et al., 2022)</w:t>
      </w:r>
      <w:r w:rsidR="00961CF4" w:rsidRPr="00961CF4">
        <w:t xml:space="preserve"> </w:t>
      </w:r>
      <w:r w:rsidR="00961CF4">
        <w:t>using citizen science data</w:t>
      </w:r>
      <w:r w:rsidR="005F5DA4">
        <w:t xml:space="preserve">. </w:t>
      </w:r>
      <w:r w:rsidR="00961CF4">
        <w:t>Migration</w:t>
      </w:r>
      <w:r w:rsidR="005F5DA4">
        <w:t xml:space="preserve"> routes</w:t>
      </w:r>
      <w:r w:rsidR="004F5830">
        <w:t xml:space="preserve"> </w:t>
      </w:r>
      <w:r w:rsidR="00B97A41">
        <w:t>illustrate</w:t>
      </w:r>
      <w:r w:rsidR="004F5830">
        <w:t xml:space="preserve"> </w:t>
      </w:r>
      <w:r w:rsidR="00B97A41">
        <w:t xml:space="preserve">potential </w:t>
      </w:r>
      <w:commentRangeStart w:id="147"/>
      <w:r w:rsidR="00B97A41">
        <w:t xml:space="preserve">connections </w:t>
      </w:r>
      <w:del w:id="148" w:author="Erik" w:date="2023-06-20T11:43:00Z">
        <w:r w:rsidR="00B97A41" w:rsidDel="00745117">
          <w:delText xml:space="preserve">between </w:delText>
        </w:r>
      </w:del>
      <w:ins w:id="149" w:author="Erik" w:date="2023-06-20T11:43:00Z">
        <w:r w:rsidR="00745117">
          <w:t xml:space="preserve">among </w:t>
        </w:r>
        <w:commentRangeEnd w:id="147"/>
        <w:r w:rsidR="00745117">
          <w:rPr>
            <w:rStyle w:val="CommentReference"/>
          </w:rPr>
          <w:commentReference w:id="147"/>
        </w:r>
      </w:ins>
      <w:r w:rsidR="00B97A41">
        <w:t>eastern (dashed line), central (solid line), and western (dotted line) population</w:t>
      </w:r>
      <w:r w:rsidR="00961CF4">
        <w:t xml:space="preserve"> segments.</w:t>
      </w:r>
      <w:r w:rsidR="00FE45ED">
        <w:t xml:space="preserve"> Migrat</w:t>
      </w:r>
      <w:r w:rsidR="00961CF4">
        <w:t>ion</w:t>
      </w:r>
      <w:r w:rsidR="00FE45ED">
        <w:t xml:space="preserve"> r</w:t>
      </w:r>
      <w:r w:rsidR="004F5830">
        <w:t>outes were</w:t>
      </w:r>
      <w:r w:rsidR="005F5DA4">
        <w:t xml:space="preserve"> originally proposed by </w:t>
      </w:r>
      <w:r w:rsidR="00920E3C" w:rsidRPr="00920E3C">
        <w:rPr>
          <w:rFonts w:cs="Calibri"/>
        </w:rPr>
        <w:t xml:space="preserve">Glasgow </w:t>
      </w:r>
      <w:r w:rsidR="00C02AC0">
        <w:rPr>
          <w:rFonts w:cs="Calibri"/>
        </w:rPr>
        <w:t>(</w:t>
      </w:r>
      <w:r w:rsidR="00920E3C" w:rsidRPr="00920E3C">
        <w:rPr>
          <w:rFonts w:cs="Calibri"/>
        </w:rPr>
        <w:t>1958)</w:t>
      </w:r>
      <w:r w:rsidR="00FE45ED">
        <w:t xml:space="preserve"> and</w:t>
      </w:r>
      <w:del w:id="150" w:author="Erik" w:date="2023-06-20T11:43:00Z">
        <w:r w:rsidR="00FE45ED" w:rsidDel="00745117">
          <w:delText xml:space="preserve"> </w:delText>
        </w:r>
        <w:r w:rsidR="0050576C" w:rsidDel="00745117">
          <w:delText>were</w:delText>
        </w:r>
      </w:del>
      <w:r w:rsidR="0050576C">
        <w:t xml:space="preserve"> later reproduced</w:t>
      </w:r>
      <w:r w:rsidR="00AB714C">
        <w:t xml:space="preserve"> </w:t>
      </w:r>
      <w:r w:rsidR="00A50634">
        <w:t>by</w:t>
      </w:r>
      <w:r w:rsidR="00AB714C">
        <w:t xml:space="preserve"> </w:t>
      </w:r>
      <w:r w:rsidR="00D97963" w:rsidRPr="00D97963">
        <w:rPr>
          <w:rFonts w:cs="Calibri"/>
        </w:rPr>
        <w:t xml:space="preserve">Moore et al. </w:t>
      </w:r>
      <w:r w:rsidR="000F2A7C">
        <w:rPr>
          <w:rFonts w:cs="Calibri"/>
        </w:rPr>
        <w:t>(</w:t>
      </w:r>
      <w:r w:rsidR="00D97963" w:rsidRPr="00D97963">
        <w:rPr>
          <w:rFonts w:cs="Calibri"/>
        </w:rPr>
        <w:t>2019)</w:t>
      </w:r>
      <w:r w:rsidR="00AB714C">
        <w:t>.</w:t>
      </w:r>
      <w:r w:rsidR="006B5DBD">
        <w:t xml:space="preserve"> Inset illustrates </w:t>
      </w:r>
      <w:r w:rsidR="0029342C">
        <w:t>multiple</w:t>
      </w:r>
      <w:r w:rsidR="00EB7B0A">
        <w:t xml:space="preserve"> migrat</w:t>
      </w:r>
      <w:r w:rsidR="00961CF4">
        <w:t>ion</w:t>
      </w:r>
      <w:r w:rsidR="00EB7B0A">
        <w:t xml:space="preserve"> routes </w:t>
      </w:r>
      <w:r w:rsidR="00961CF4">
        <w:t>intersect</w:t>
      </w:r>
      <w:r w:rsidR="0029342C">
        <w:t>ing</w:t>
      </w:r>
      <w:r w:rsidR="00961CF4">
        <w:t xml:space="preserve"> with the </w:t>
      </w:r>
      <w:r w:rsidR="00740527">
        <w:t xml:space="preserve">breeding </w:t>
      </w:r>
      <w:r w:rsidR="00961CF4">
        <w:t xml:space="preserve">range </w:t>
      </w:r>
      <w:r w:rsidR="00740527">
        <w:t xml:space="preserve">in </w:t>
      </w:r>
      <w:r w:rsidR="00EB7B0A">
        <w:t>the state of Pennsylvania</w:t>
      </w:r>
      <w:r w:rsidR="00886E8C">
        <w:t>.</w:t>
      </w:r>
    </w:p>
    <w:p w14:paraId="60C8BFFD" w14:textId="22091CD0" w:rsidR="0014550A" w:rsidRDefault="0014550A">
      <w:pPr>
        <w:spacing w:after="0" w:line="240" w:lineRule="auto"/>
      </w:pPr>
      <w:r>
        <w:br w:type="page"/>
      </w:r>
    </w:p>
    <w:p w14:paraId="303B677F" w14:textId="37E71C2D" w:rsidR="005318C0" w:rsidRPr="00427616" w:rsidRDefault="00AA6F5B" w:rsidP="004245DE">
      <w:pPr>
        <w:spacing w:line="480" w:lineRule="auto"/>
        <w:rPr>
          <w:b/>
          <w:bCs/>
        </w:rPr>
      </w:pPr>
      <w:commentRangeStart w:id="151"/>
      <w:r>
        <w:rPr>
          <w:b/>
          <w:bCs/>
        </w:rPr>
        <w:lastRenderedPageBreak/>
        <w:t xml:space="preserve">2 </w:t>
      </w:r>
      <w:r w:rsidR="005318C0" w:rsidRPr="00427616">
        <w:rPr>
          <w:b/>
          <w:bCs/>
        </w:rPr>
        <w:t>Methods</w:t>
      </w:r>
    </w:p>
    <w:p w14:paraId="5A9AB3FE" w14:textId="3C2E3268" w:rsidR="00392AC2" w:rsidRDefault="003711F9" w:rsidP="00427616">
      <w:pPr>
        <w:spacing w:line="480" w:lineRule="auto"/>
        <w:rPr>
          <w:i/>
          <w:iCs/>
        </w:rPr>
      </w:pPr>
      <w:commentRangeStart w:id="152"/>
      <w:commentRangeStart w:id="153"/>
      <w:r>
        <w:rPr>
          <w:i/>
          <w:iCs/>
        </w:rPr>
        <w:t xml:space="preserve">2.1 </w:t>
      </w:r>
      <w:r w:rsidR="00612298">
        <w:rPr>
          <w:i/>
          <w:iCs/>
        </w:rPr>
        <w:t xml:space="preserve">Breeding </w:t>
      </w:r>
      <w:r w:rsidR="00831244">
        <w:rPr>
          <w:i/>
          <w:iCs/>
        </w:rPr>
        <w:t xml:space="preserve">season </w:t>
      </w:r>
      <w:r w:rsidR="00612298">
        <w:rPr>
          <w:i/>
          <w:iCs/>
        </w:rPr>
        <w:t>data</w:t>
      </w:r>
      <w:commentRangeEnd w:id="151"/>
      <w:r w:rsidR="00745117">
        <w:rPr>
          <w:rStyle w:val="CommentReference"/>
        </w:rPr>
        <w:commentReference w:id="151"/>
      </w:r>
      <w:commentRangeEnd w:id="152"/>
      <w:r w:rsidR="003B4A24">
        <w:rPr>
          <w:rStyle w:val="CommentReference"/>
        </w:rPr>
        <w:commentReference w:id="152"/>
      </w:r>
      <w:commentRangeEnd w:id="153"/>
      <w:r w:rsidR="005D2AFE">
        <w:rPr>
          <w:rStyle w:val="CommentReference"/>
        </w:rPr>
        <w:commentReference w:id="153"/>
      </w:r>
    </w:p>
    <w:p w14:paraId="034AE1F3" w14:textId="79DDC8C5" w:rsidR="00F40109" w:rsidRPr="00F40109" w:rsidRDefault="00F13E78" w:rsidP="00756702">
      <w:pPr>
        <w:spacing w:line="480" w:lineRule="auto"/>
      </w:pPr>
      <w:r>
        <w:t xml:space="preserve">To </w:t>
      </w:r>
      <w:r w:rsidR="00517959">
        <w:t xml:space="preserve">model </w:t>
      </w:r>
      <w:commentRangeStart w:id="154"/>
      <w:r w:rsidR="00517959">
        <w:t xml:space="preserve">woodcock </w:t>
      </w:r>
      <w:r w:rsidR="00B84FB2">
        <w:t>habitat suitability</w:t>
      </w:r>
      <w:r w:rsidR="00F359BB">
        <w:t xml:space="preserve"> in Pennsylvania</w:t>
      </w:r>
      <w:r w:rsidR="00517959">
        <w:t xml:space="preserve"> </w:t>
      </w:r>
      <w:commentRangeEnd w:id="154"/>
      <w:r w:rsidR="002C1330">
        <w:rPr>
          <w:rStyle w:val="CommentReference"/>
        </w:rPr>
        <w:commentReference w:id="154"/>
      </w:r>
      <w:r w:rsidR="00517959">
        <w:t xml:space="preserve">during the breeding and migratory seasons, we </w:t>
      </w:r>
      <w:r w:rsidR="00DE71A8">
        <w:t>used</w:t>
      </w:r>
      <w:r w:rsidR="00517959">
        <w:t xml:space="preserve"> </w:t>
      </w:r>
      <w:r w:rsidR="00B84FB2">
        <w:t>separate data s</w:t>
      </w:r>
      <w:r w:rsidR="00DE71A8">
        <w:t>ources</w:t>
      </w:r>
      <w:r w:rsidR="00B84FB2">
        <w:t xml:space="preserve"> that describ</w:t>
      </w:r>
      <w:r w:rsidR="00DE71A8">
        <w:t>ed</w:t>
      </w:r>
      <w:r w:rsidR="00B84FB2">
        <w:t xml:space="preserve"> woodcock occupancy during each of those time periods. For the breeding season</w:t>
      </w:r>
      <w:r w:rsidR="00756702">
        <w:t xml:space="preserve"> (March</w:t>
      </w:r>
      <w:r w:rsidR="00756702">
        <w:rPr>
          <w:rFonts w:cs="Calibri"/>
        </w:rPr>
        <w:t>–</w:t>
      </w:r>
      <w:r w:rsidR="00756702">
        <w:t>May)</w:t>
      </w:r>
      <w:r w:rsidR="00B84FB2">
        <w:t xml:space="preserve">, </w:t>
      </w:r>
      <w:r w:rsidR="00756702">
        <w:t xml:space="preserve">we used </w:t>
      </w:r>
      <w:r w:rsidR="00F40109">
        <w:t xml:space="preserve">survey data collected as part of the federally-coordinated American Woodcock Singing Ground Survey </w:t>
      </w:r>
      <w:r w:rsidR="00025F2A" w:rsidRPr="00025F2A">
        <w:rPr>
          <w:rFonts w:cs="Calibri"/>
        </w:rPr>
        <w:t>(Seamans and Rau, 2020)</w:t>
      </w:r>
      <w:r w:rsidR="00F40109">
        <w:t xml:space="preserve"> and </w:t>
      </w:r>
      <w:del w:id="155" w:author="Erik" w:date="2023-06-20T11:47:00Z">
        <w:r w:rsidR="00F40109" w:rsidDel="003B4A24">
          <w:delText xml:space="preserve">through </w:delText>
        </w:r>
      </w:del>
      <w:r w:rsidR="00F40109">
        <w:t xml:space="preserve">additional state-level monitoring conducted by the Pennsylvania Game Commission. </w:t>
      </w:r>
      <w:r w:rsidR="009B6B33">
        <w:t>Both state and federal surveys</w:t>
      </w:r>
      <w:r w:rsidR="00F40109">
        <w:t xml:space="preserve"> consisted of 5.76 km routes with 10 evenly spaced points, where observers listened for woodcock</w:t>
      </w:r>
      <w:commentRangeStart w:id="156"/>
      <w:r w:rsidR="00F40109">
        <w:t xml:space="preserve"> calls </w:t>
      </w:r>
      <w:commentRangeEnd w:id="156"/>
      <w:r w:rsidR="003B4A24">
        <w:rPr>
          <w:rStyle w:val="CommentReference"/>
        </w:rPr>
        <w:commentReference w:id="156"/>
      </w:r>
      <w:r w:rsidR="00F40109">
        <w:t xml:space="preserve">during their crepuscular breeding display. </w:t>
      </w:r>
      <w:commentRangeStart w:id="157"/>
      <w:r w:rsidR="008A1232">
        <w:t xml:space="preserve">Observers marked </w:t>
      </w:r>
      <w:r w:rsidR="00C94C49">
        <w:t xml:space="preserve">woodcock as present at </w:t>
      </w:r>
      <w:r w:rsidR="00F40109">
        <w:t>each point based on whether male displays were recorded during 2-minute intervals shortly after dusk</w:t>
      </w:r>
      <w:commentRangeEnd w:id="157"/>
      <w:r w:rsidR="003B4A24">
        <w:rPr>
          <w:rStyle w:val="CommentReference"/>
        </w:rPr>
        <w:commentReference w:id="157"/>
      </w:r>
      <w:r w:rsidR="00F40109">
        <w:t xml:space="preserve">. </w:t>
      </w:r>
      <w:commentRangeStart w:id="158"/>
      <w:del w:id="159" w:author="Erik" w:date="2023-06-20T11:49:00Z">
        <w:r w:rsidR="00F40109" w:rsidDel="003B4A24">
          <w:delText>Singing Ground Survey</w:delText>
        </w:r>
      </w:del>
      <w:ins w:id="160" w:author="Erik" w:date="2023-06-20T11:49:00Z">
        <w:r w:rsidR="003B4A24">
          <w:t>Federal survey</w:t>
        </w:r>
      </w:ins>
      <w:r w:rsidR="00F40109">
        <w:t xml:space="preserve"> routes were randomly distributed </w:t>
      </w:r>
      <w:r w:rsidR="000A5C84" w:rsidRPr="000A5C84">
        <w:rPr>
          <w:rFonts w:cs="Calibri"/>
        </w:rPr>
        <w:t>(Clark, 1970)</w:t>
      </w:r>
      <w:r w:rsidR="00F40109">
        <w:t xml:space="preserve">, while </w:t>
      </w:r>
      <w:del w:id="161" w:author="Erik" w:date="2023-06-20T11:49:00Z">
        <w:r w:rsidR="00F40109" w:rsidDel="003B4A24">
          <w:delText xml:space="preserve">Pennsylvania </w:delText>
        </w:r>
      </w:del>
      <w:ins w:id="162" w:author="Erik" w:date="2023-06-20T11:49:00Z">
        <w:r w:rsidR="003B4A24">
          <w:t xml:space="preserve">state </w:t>
        </w:r>
      </w:ins>
      <w:r w:rsidR="00F40109">
        <w:t xml:space="preserve">surveys were located purposefully near state gamelands or in areas where managers believe woodcock </w:t>
      </w:r>
      <w:del w:id="163" w:author="Erik" w:date="2023-06-20T14:12:00Z">
        <w:r w:rsidR="00F40109" w:rsidDel="002C1330">
          <w:delText xml:space="preserve">occupancy </w:delText>
        </w:r>
      </w:del>
      <w:ins w:id="164" w:author="Erik" w:date="2023-06-20T14:12:00Z">
        <w:r w:rsidR="002C1330">
          <w:t xml:space="preserve">occurrence </w:t>
        </w:r>
      </w:ins>
      <w:r w:rsidR="00F40109">
        <w:t>was likely.</w:t>
      </w:r>
      <w:commentRangeEnd w:id="158"/>
      <w:r w:rsidR="003B4A24">
        <w:rPr>
          <w:rStyle w:val="CommentReference"/>
        </w:rPr>
        <w:commentReference w:id="158"/>
      </w:r>
      <w:r w:rsidR="00F40109">
        <w:t xml:space="preserve"> We used survey data collected from 2016–2020, and </w:t>
      </w:r>
      <w:commentRangeStart w:id="165"/>
      <w:r w:rsidR="00F40109">
        <w:t>distilled records to presence or likely absence based on detection of at least one male during the 5-year period.</w:t>
      </w:r>
      <w:commentRangeEnd w:id="165"/>
      <w:r w:rsidR="003B4A24">
        <w:rPr>
          <w:rStyle w:val="CommentReference"/>
        </w:rPr>
        <w:commentReference w:id="165"/>
      </w:r>
    </w:p>
    <w:p w14:paraId="0BC2C6DA" w14:textId="05FE6BA3" w:rsidR="00612298" w:rsidRDefault="003711F9" w:rsidP="00427616">
      <w:pPr>
        <w:spacing w:line="480" w:lineRule="auto"/>
        <w:rPr>
          <w:i/>
          <w:iCs/>
        </w:rPr>
      </w:pPr>
      <w:r>
        <w:rPr>
          <w:i/>
          <w:iCs/>
        </w:rPr>
        <w:t xml:space="preserve">2.2 </w:t>
      </w:r>
      <w:r w:rsidR="00612298">
        <w:rPr>
          <w:i/>
          <w:iCs/>
        </w:rPr>
        <w:t>Migratory</w:t>
      </w:r>
      <w:r w:rsidR="00831244">
        <w:rPr>
          <w:i/>
          <w:iCs/>
        </w:rPr>
        <w:t xml:space="preserve"> season</w:t>
      </w:r>
      <w:r w:rsidR="00612298">
        <w:rPr>
          <w:i/>
          <w:iCs/>
        </w:rPr>
        <w:t xml:space="preserve"> data</w:t>
      </w:r>
    </w:p>
    <w:p w14:paraId="5ED118F2" w14:textId="6268D409" w:rsidR="00B83263" w:rsidRDefault="00B83263" w:rsidP="00B83263">
      <w:pPr>
        <w:spacing w:line="480" w:lineRule="auto"/>
      </w:pPr>
      <w:r>
        <w:t xml:space="preserve">We </w:t>
      </w:r>
      <w:r w:rsidR="00831244">
        <w:t xml:space="preserve">delineated </w:t>
      </w:r>
      <w:r w:rsidR="00F8408A">
        <w:t xml:space="preserve">woodcock </w:t>
      </w:r>
      <w:proofErr w:type="spellStart"/>
      <w:r w:rsidR="00F8408A">
        <w:t>occu</w:t>
      </w:r>
      <w:ins w:id="166" w:author="Erik" w:date="2023-06-20T11:51:00Z">
        <w:r w:rsidR="003B4A24">
          <w:t>rance</w:t>
        </w:r>
      </w:ins>
      <w:proofErr w:type="spellEnd"/>
      <w:del w:id="167" w:author="Erik" w:date="2023-06-20T11:51:00Z">
        <w:r w:rsidR="00F8408A" w:rsidDel="003B4A24">
          <w:delText>pancy</w:delText>
        </w:r>
      </w:del>
      <w:r w:rsidR="00F8408A">
        <w:t xml:space="preserve"> during the </w:t>
      </w:r>
      <w:r w:rsidR="006F291B">
        <w:t xml:space="preserve">migratory season </w:t>
      </w:r>
      <w:r>
        <w:t>using GPS-tracking data from the Eastern Woodcock Migration Research Cooperative, a collaboration of 42 federal, state, provincial, non-profit, and university partners throughout the United States and Canada (</w:t>
      </w:r>
      <w:r w:rsidRPr="00097C45">
        <w:t>www.woodcockmigration.org</w:t>
      </w:r>
      <w:r>
        <w:t xml:space="preserve">). </w:t>
      </w:r>
      <w:r w:rsidR="006A5EB5">
        <w:t>We capt</w:t>
      </w:r>
      <w:r w:rsidR="004E13B0">
        <w:t>ured w</w:t>
      </w:r>
      <w:r>
        <w:t>oodcock at 34 sites in Quebec, Ontario, Nova Scotia, Maine, Vermont, New York, Rhode Island, Pennsylvania, Maryland, West Virginia, Virginia, North Carolina, South Carolina, Georgia, Alabama, and Florida using mist nets during morning and evening</w:t>
      </w:r>
      <w:del w:id="168" w:author="Erik" w:date="2023-06-20T11:52:00Z">
        <w:r w:rsidDel="003B4A24">
          <w:delText xml:space="preserve"> flight</w:delText>
        </w:r>
      </w:del>
      <w:r>
        <w:t xml:space="preserve">s </w:t>
      </w:r>
      <w:r w:rsidR="005A207B" w:rsidRPr="005A207B">
        <w:rPr>
          <w:rFonts w:cs="Calibri"/>
        </w:rPr>
        <w:t xml:space="preserve">(Sheldon, </w:t>
      </w:r>
      <w:commentRangeStart w:id="169"/>
      <w:r w:rsidR="005A207B" w:rsidRPr="005A207B">
        <w:rPr>
          <w:rFonts w:cs="Calibri"/>
        </w:rPr>
        <w:t>1960)</w:t>
      </w:r>
      <w:r>
        <w:t xml:space="preserve">, </w:t>
      </w:r>
      <w:del w:id="170" w:author="Erik" w:date="2023-06-20T11:52:00Z">
        <w:r w:rsidDel="003B4A24">
          <w:delText xml:space="preserve">and </w:delText>
        </w:r>
      </w:del>
      <w:ins w:id="171" w:author="Erik" w:date="2023-06-20T11:52:00Z">
        <w:r w:rsidR="003B4A24">
          <w:t xml:space="preserve">or </w:t>
        </w:r>
      </w:ins>
      <w:del w:id="172" w:author="Erik" w:date="2023-06-20T11:52:00Z">
        <w:r w:rsidDel="003B4A24">
          <w:delText xml:space="preserve">on night roosts </w:delText>
        </w:r>
      </w:del>
      <w:r>
        <w:t xml:space="preserve">using spotlights and dip </w:t>
      </w:r>
      <w:del w:id="173" w:author="Erik" w:date="2023-06-20T11:52:00Z">
        <w:r w:rsidDel="003B4A24">
          <w:delText xml:space="preserve">nets </w:delText>
        </w:r>
      </w:del>
      <w:ins w:id="174" w:author="Erik" w:date="2023-06-20T11:52:00Z">
        <w:r w:rsidR="003B4A24">
          <w:t xml:space="preserve">nets at night </w:t>
        </w:r>
      </w:ins>
      <w:r w:rsidR="008142CB" w:rsidRPr="008142CB">
        <w:rPr>
          <w:rFonts w:cs="Calibri"/>
        </w:rPr>
        <w:t xml:space="preserve">(McAuley et al., 1993; </w:t>
      </w:r>
      <w:proofErr w:type="spellStart"/>
      <w:r w:rsidR="008142CB" w:rsidRPr="008142CB">
        <w:rPr>
          <w:rFonts w:cs="Calibri"/>
        </w:rPr>
        <w:t>Rieffenberger</w:t>
      </w:r>
      <w:proofErr w:type="spellEnd"/>
      <w:r w:rsidR="008142CB" w:rsidRPr="008142CB">
        <w:rPr>
          <w:rFonts w:cs="Calibri"/>
        </w:rPr>
        <w:t xml:space="preserve"> and </w:t>
      </w:r>
      <w:proofErr w:type="spellStart"/>
      <w:r w:rsidR="008142CB" w:rsidRPr="008142CB">
        <w:rPr>
          <w:rFonts w:cs="Calibri"/>
        </w:rPr>
        <w:t>Kletzly</w:t>
      </w:r>
      <w:proofErr w:type="spellEnd"/>
      <w:r w:rsidR="008142CB" w:rsidRPr="008142CB">
        <w:rPr>
          <w:rFonts w:cs="Calibri"/>
        </w:rPr>
        <w:t>, 1966)</w:t>
      </w:r>
      <w:r>
        <w:t xml:space="preserve">. We attached 4g, 5g, </w:t>
      </w:r>
      <w:ins w:id="175" w:author="Erik" w:date="2023-06-20T11:52:00Z">
        <w:r w:rsidR="003B4A24">
          <w:t>or</w:t>
        </w:r>
      </w:ins>
      <w:del w:id="176" w:author="Erik" w:date="2023-06-20T11:52:00Z">
        <w:r w:rsidDel="003B4A24">
          <w:delText>and</w:delText>
        </w:r>
      </w:del>
      <w:r>
        <w:t xml:space="preserve"> 6.3g </w:t>
      </w:r>
      <w:commentRangeEnd w:id="169"/>
      <w:r w:rsidR="003B4A24">
        <w:rPr>
          <w:rStyle w:val="CommentReference"/>
        </w:rPr>
        <w:commentReference w:id="169"/>
      </w:r>
      <w:proofErr w:type="spellStart"/>
      <w:r>
        <w:t>PinPoint</w:t>
      </w:r>
      <w:proofErr w:type="spellEnd"/>
      <w:r>
        <w:t xml:space="preserve"> GPS Argos transmitters (</w:t>
      </w:r>
      <w:proofErr w:type="spellStart"/>
      <w:r>
        <w:t>Lotek</w:t>
      </w:r>
      <w:proofErr w:type="spellEnd"/>
      <w:r>
        <w:t xml:space="preserve"> Wireless Inc., Newmarket, </w:t>
      </w:r>
      <w:r>
        <w:lastRenderedPageBreak/>
        <w:t xml:space="preserve">Ontario, CA) to captured woodcock. Transmitters recorded </w:t>
      </w:r>
      <w:ins w:id="177" w:author="Erik" w:date="2023-06-20T11:53:00Z">
        <w:r w:rsidR="003B4A24">
          <w:t xml:space="preserve">GPS </w:t>
        </w:r>
      </w:ins>
      <w:r>
        <w:t>locations at 12–60m accuracy and were programmed to record</w:t>
      </w:r>
      <w:r w:rsidR="00971E67">
        <w:t xml:space="preserve"> diurnal</w:t>
      </w:r>
      <w:r>
        <w:t xml:space="preserve"> locations every 1–3 days. Transmitters, bands, and attachment materials never exceeded 4% of a bird’s body weight, and all capture and handling were conducted with methods approved by the University of Maine Institutional Animal Care and Use Committee (Protocol # A2020-07-01).</w:t>
      </w:r>
    </w:p>
    <w:p w14:paraId="37DE1B7B" w14:textId="004AE917" w:rsidR="00B83263" w:rsidRPr="00B83263" w:rsidRDefault="00B83263" w:rsidP="00DE5E44">
      <w:pPr>
        <w:spacing w:line="480" w:lineRule="auto"/>
      </w:pPr>
      <w:r>
        <w:tab/>
        <w:t xml:space="preserve">We </w:t>
      </w:r>
      <w:r w:rsidR="00C43A48">
        <w:t>used</w:t>
      </w:r>
      <w:r>
        <w:t xml:space="preserve"> woodcock location data to </w:t>
      </w:r>
      <w:commentRangeStart w:id="178"/>
      <w:r w:rsidR="00C43A48">
        <w:t>identify</w:t>
      </w:r>
      <w:r>
        <w:t xml:space="preserve"> migratory </w:t>
      </w:r>
      <w:r w:rsidR="00B9470C">
        <w:t xml:space="preserve">stopover </w:t>
      </w:r>
      <w:r>
        <w:t>locations,</w:t>
      </w:r>
      <w:commentRangeEnd w:id="178"/>
      <w:r w:rsidR="003B4A24">
        <w:rPr>
          <w:rStyle w:val="CommentReference"/>
        </w:rPr>
        <w:commentReference w:id="178"/>
      </w:r>
      <w:r>
        <w:t xml:space="preserve"> </w:t>
      </w:r>
      <w:r w:rsidR="00AF24FF" w:rsidRPr="00AF24FF">
        <w:t xml:space="preserve">defined as any place where a </w:t>
      </w:r>
      <w:ins w:id="179" w:author="Erik" w:date="2023-06-20T11:55:00Z">
        <w:r w:rsidR="003B4A24">
          <w:t xml:space="preserve">migrant </w:t>
        </w:r>
      </w:ins>
      <w:r w:rsidR="00AF24FF" w:rsidRPr="00AF24FF">
        <w:t xml:space="preserve">bird can land and survive until the next migratory flight </w:t>
      </w:r>
      <w:r w:rsidR="00842695" w:rsidRPr="00842695">
        <w:rPr>
          <w:rFonts w:cs="Calibri"/>
        </w:rPr>
        <w:t>(Mehlman et al., 2005)</w:t>
      </w:r>
      <w:r w:rsidR="00AF24FF" w:rsidRPr="00AF24FF">
        <w:t xml:space="preserve">. </w:t>
      </w:r>
      <w:commentRangeStart w:id="180"/>
      <w:r w:rsidR="003932B2">
        <w:t xml:space="preserve">We determined whether a bird was actively migrating </w:t>
      </w:r>
      <w:r w:rsidR="00060373">
        <w:t xml:space="preserve">based on </w:t>
      </w:r>
      <w:r w:rsidR="00647A59">
        <w:t xml:space="preserve">when the bird </w:t>
      </w:r>
      <w:r w:rsidR="00F6214F">
        <w:t xml:space="preserve">started and ceased making movements </w:t>
      </w:r>
      <w:del w:id="181" w:author="Erik" w:date="2023-06-20T11:55:00Z">
        <w:r w:rsidDel="003B4A24">
          <w:delText xml:space="preserve">that were </w:delText>
        </w:r>
      </w:del>
      <w:r>
        <w:t>&gt; 16.1 km</w:t>
      </w:r>
      <w:r w:rsidR="00856FCF">
        <w:t xml:space="preserve"> in the spring or fall</w:t>
      </w:r>
      <w:r>
        <w:t xml:space="preserve">. </w:t>
      </w:r>
      <w:commentRangeEnd w:id="180"/>
      <w:r w:rsidR="003B4A24">
        <w:rPr>
          <w:rStyle w:val="CommentReference"/>
        </w:rPr>
        <w:commentReference w:id="180"/>
      </w:r>
      <w:r>
        <w:t xml:space="preserve">Because woodcock </w:t>
      </w:r>
      <w:proofErr w:type="gramStart"/>
      <w:r>
        <w:t>migrate</w:t>
      </w:r>
      <w:proofErr w:type="gramEnd"/>
      <w:r>
        <w:t xml:space="preserve"> at night, we considered all diurnal locations between migratory initiation and termination to be stopovers</w:t>
      </w:r>
      <w:commentRangeStart w:id="182"/>
      <w:r>
        <w:t>.</w:t>
      </w:r>
      <w:r w:rsidR="00124CF5">
        <w:t xml:space="preserve"> </w:t>
      </w:r>
      <w:r w:rsidR="00124CF5" w:rsidRPr="00124CF5">
        <w:t>After a visual inspection of recursive movement patterns, we decided that locations from the same bird within 3km reflected a single stopover decision by a migrating woodcock.</w:t>
      </w:r>
      <w:commentRangeEnd w:id="182"/>
      <w:r w:rsidR="003B4A24">
        <w:rPr>
          <w:rStyle w:val="CommentReference"/>
        </w:rPr>
        <w:commentReference w:id="182"/>
      </w:r>
      <w:r w:rsidR="00124CF5" w:rsidRPr="00124CF5">
        <w:t xml:space="preserve"> </w:t>
      </w:r>
      <w:commentRangeStart w:id="183"/>
      <w:r w:rsidR="00124CF5" w:rsidRPr="00124CF5">
        <w:t xml:space="preserve">To reduce </w:t>
      </w:r>
      <w:proofErr w:type="spellStart"/>
      <w:r w:rsidR="00124CF5" w:rsidRPr="00124CF5">
        <w:t>pseudoreplication</w:t>
      </w:r>
      <w:proofErr w:type="spellEnd"/>
      <w:r w:rsidR="00124CF5" w:rsidRPr="00124CF5">
        <w:t xml:space="preserve"> and spatial autocorrelation of closely clustered locations, we selected one location randomly from each cluster of points within 3km and removed the remainder from the analysis.</w:t>
      </w:r>
      <w:r>
        <w:t xml:space="preserve"> </w:t>
      </w:r>
      <w:commentRangeEnd w:id="183"/>
      <w:r w:rsidR="003B4A24">
        <w:rPr>
          <w:rStyle w:val="CommentReference"/>
        </w:rPr>
        <w:commentReference w:id="183"/>
      </w:r>
      <w:r w:rsidR="00F7363F">
        <w:t xml:space="preserve">We </w:t>
      </w:r>
      <w:del w:id="184" w:author="Erik" w:date="2023-06-20T12:00:00Z">
        <w:r w:rsidR="00F7363F" w:rsidDel="003B4A24">
          <w:delText>combined woodcock stopover locations</w:delText>
        </w:r>
        <w:r w:rsidR="00E54D46" w:rsidDel="003B4A24">
          <w:delText>, which demonstrated woodcock presence,</w:delText>
        </w:r>
        <w:r w:rsidR="00F7363F" w:rsidDel="003B4A24">
          <w:delText xml:space="preserve"> with</w:delText>
        </w:r>
      </w:del>
      <w:ins w:id="185" w:author="Erik" w:date="2023-06-20T12:00:00Z">
        <w:r w:rsidR="003B4A24">
          <w:t>also generated</w:t>
        </w:r>
      </w:ins>
      <w:r w:rsidR="00F7363F">
        <w:t xml:space="preserve"> 10,000 locations randomly distributed throughout Pennsylvania, which we considered pseudoabsence locations.</w:t>
      </w:r>
    </w:p>
    <w:p w14:paraId="3578428F" w14:textId="6EAE8D5F" w:rsidR="00612298" w:rsidRDefault="003711F9" w:rsidP="00427616">
      <w:pPr>
        <w:spacing w:line="480" w:lineRule="auto"/>
        <w:rPr>
          <w:i/>
          <w:iCs/>
        </w:rPr>
      </w:pPr>
      <w:r>
        <w:rPr>
          <w:i/>
          <w:iCs/>
        </w:rPr>
        <w:t xml:space="preserve">2.3 </w:t>
      </w:r>
      <w:r w:rsidR="00000A1B">
        <w:rPr>
          <w:i/>
          <w:iCs/>
        </w:rPr>
        <w:t xml:space="preserve">Species </w:t>
      </w:r>
      <w:r w:rsidR="004D3554">
        <w:rPr>
          <w:i/>
          <w:iCs/>
        </w:rPr>
        <w:t>d</w:t>
      </w:r>
      <w:r w:rsidR="00000A1B">
        <w:rPr>
          <w:i/>
          <w:iCs/>
        </w:rPr>
        <w:t xml:space="preserve">istribution </w:t>
      </w:r>
      <w:r w:rsidR="004D3554">
        <w:rPr>
          <w:i/>
          <w:iCs/>
        </w:rPr>
        <w:t>m</w:t>
      </w:r>
      <w:r w:rsidR="00612298">
        <w:rPr>
          <w:i/>
          <w:iCs/>
        </w:rPr>
        <w:t>odeling</w:t>
      </w:r>
    </w:p>
    <w:p w14:paraId="321697FC" w14:textId="058890C9" w:rsidR="005C41D1" w:rsidRDefault="00C55B2A" w:rsidP="005C41D1">
      <w:pPr>
        <w:spacing w:line="480" w:lineRule="auto"/>
      </w:pPr>
      <w:r>
        <w:t xml:space="preserve">We constructed </w:t>
      </w:r>
      <w:r w:rsidR="00A61339">
        <w:t>separate species distribution models</w:t>
      </w:r>
      <w:r w:rsidR="0067048F">
        <w:t xml:space="preserve"> to accommodate differences in habitat associations and data sources </w:t>
      </w:r>
      <w:r w:rsidR="00B6259E">
        <w:t xml:space="preserve">between seasons. </w:t>
      </w:r>
      <w:r w:rsidR="009C0A72">
        <w:t>E</w:t>
      </w:r>
      <w:r w:rsidR="00673C58">
        <w:t xml:space="preserve">ach model </w:t>
      </w:r>
      <w:r w:rsidR="009C0A72">
        <w:t>used</w:t>
      </w:r>
      <w:r w:rsidR="00673C58">
        <w:t xml:space="preserve"> </w:t>
      </w:r>
      <w:r w:rsidR="005C41D1">
        <w:t xml:space="preserve">explanatory variables </w:t>
      </w:r>
      <w:commentRangeStart w:id="186"/>
      <w:r w:rsidR="005C41D1">
        <w:t xml:space="preserve">with presumed relevance to woodcock </w:t>
      </w:r>
      <w:del w:id="187" w:author="Erik" w:date="2023-06-20T12:26:00Z">
        <w:r w:rsidR="005C41D1" w:rsidDel="00D314AE">
          <w:delText>habitat associations</w:delText>
        </w:r>
      </w:del>
      <w:ins w:id="188" w:author="Erik" w:date="2023-06-20T12:52:00Z">
        <w:r w:rsidR="005D2AFE">
          <w:t>occurrence</w:t>
        </w:r>
      </w:ins>
      <w:r w:rsidR="005C41D1">
        <w:t xml:space="preserve">, </w:t>
      </w:r>
      <w:commentRangeEnd w:id="186"/>
      <w:r w:rsidR="005D2AFE">
        <w:rPr>
          <w:rStyle w:val="CommentReference"/>
        </w:rPr>
        <w:commentReference w:id="186"/>
      </w:r>
      <w:r w:rsidR="005C41D1">
        <w:t xml:space="preserve">with suites of variables including land use/land cover, forest successional class, topography, region, and </w:t>
      </w:r>
      <w:r w:rsidR="005C41D1" w:rsidRPr="008D7A4F">
        <w:t xml:space="preserve">soil </w:t>
      </w:r>
      <w:r w:rsidR="005C41D1">
        <w:t xml:space="preserve">moisture (Table </w:t>
      </w:r>
      <w:r w:rsidR="00DE119C">
        <w:t>1</w:t>
      </w:r>
      <w:r w:rsidR="005C41D1">
        <w:t xml:space="preserve">). We additionally calculated landscape metrics from the </w:t>
      </w:r>
      <w:proofErr w:type="spellStart"/>
      <w:r w:rsidR="005C41D1">
        <w:t>landscapemetrics</w:t>
      </w:r>
      <w:proofErr w:type="spellEnd"/>
      <w:r w:rsidR="005C41D1">
        <w:t xml:space="preserve"> package </w:t>
      </w:r>
      <w:r w:rsidR="00277D42" w:rsidRPr="00277D42">
        <w:rPr>
          <w:rFonts w:cs="Calibri"/>
        </w:rPr>
        <w:t>(</w:t>
      </w:r>
      <w:proofErr w:type="spellStart"/>
      <w:r w:rsidR="00277D42" w:rsidRPr="00277D42">
        <w:rPr>
          <w:rFonts w:cs="Calibri"/>
        </w:rPr>
        <w:t>Hesselbarth</w:t>
      </w:r>
      <w:proofErr w:type="spellEnd"/>
      <w:r w:rsidR="00277D42" w:rsidRPr="00277D42">
        <w:rPr>
          <w:rFonts w:cs="Calibri"/>
        </w:rPr>
        <w:t xml:space="preserve"> et al., 2019)</w:t>
      </w:r>
      <w:r w:rsidR="005C41D1">
        <w:rPr>
          <w:noProof/>
        </w:rPr>
        <w:t xml:space="preserve"> in program R </w:t>
      </w:r>
      <w:r w:rsidR="002B7CCE" w:rsidRPr="002B7CCE">
        <w:rPr>
          <w:rFonts w:cs="Calibri"/>
        </w:rPr>
        <w:t>(R Core Team, 2022)</w:t>
      </w:r>
      <w:r w:rsidR="005C41D1">
        <w:rPr>
          <w:noProof/>
        </w:rPr>
        <w:t>, which</w:t>
      </w:r>
      <w:r w:rsidR="005C41D1">
        <w:t xml:space="preserve"> represented landscape composition and configuration. To generate </w:t>
      </w:r>
      <w:r w:rsidR="005C41D1">
        <w:lastRenderedPageBreak/>
        <w:t>composition metrics, we resampled the National Land Cover Dataset to a 90m resolution, and then calculated the percent of each cover type within</w:t>
      </w:r>
      <w:del w:id="189" w:author="Erik" w:date="2023-06-20T12:26:00Z">
        <w:r w:rsidR="005C41D1" w:rsidDel="00D314AE">
          <w:delText xml:space="preserve"> a</w:delText>
        </w:r>
      </w:del>
      <w:r w:rsidR="005C41D1">
        <w:t xml:space="preserve"> 500m, 1km, 5km, and 10km radi</w:t>
      </w:r>
      <w:ins w:id="190" w:author="Erik" w:date="2023-06-20T12:26:00Z">
        <w:r w:rsidR="00D314AE">
          <w:t>i</w:t>
        </w:r>
      </w:ins>
      <w:del w:id="191" w:author="Erik" w:date="2023-06-20T12:26:00Z">
        <w:r w:rsidR="005C41D1" w:rsidDel="00D314AE">
          <w:delText>us</w:delText>
        </w:r>
      </w:del>
      <w:r w:rsidR="005C41D1">
        <w:t xml:space="preserve"> for each pixel. For configuration metrics, we used the National Land Cover Dataset to create a binary forest/non-forest layer</w:t>
      </w:r>
      <w:ins w:id="192" w:author="Erik" w:date="2023-06-20T12:27:00Z">
        <w:r w:rsidR="00D314AE">
          <w:t>,</w:t>
        </w:r>
      </w:ins>
      <w:r w:rsidR="005C41D1">
        <w:t xml:space="preserve"> which we resampled to </w:t>
      </w:r>
      <w:del w:id="193" w:author="Erik" w:date="2023-06-20T12:27:00Z">
        <w:r w:rsidR="005C41D1" w:rsidDel="00D314AE">
          <w:delText xml:space="preserve">a </w:delText>
        </w:r>
      </w:del>
      <w:r w:rsidR="005C41D1">
        <w:t xml:space="preserve">90m resolution, and then calculated </w:t>
      </w:r>
      <w:del w:id="194" w:author="Erik" w:date="2023-06-20T12:27:00Z">
        <w:r w:rsidR="005C41D1" w:rsidDel="00D314AE">
          <w:delText>the appropriate</w:delText>
        </w:r>
      </w:del>
      <w:ins w:id="195" w:author="Erik" w:date="2023-06-20T12:27:00Z">
        <w:r w:rsidR="00D314AE">
          <w:t>each</w:t>
        </w:r>
      </w:ins>
      <w:r w:rsidR="005C41D1">
        <w:t xml:space="preserve"> configuration metric within</w:t>
      </w:r>
      <w:del w:id="196" w:author="Erik" w:date="2023-06-20T12:27:00Z">
        <w:r w:rsidR="005C41D1" w:rsidDel="00D314AE">
          <w:delText xml:space="preserve"> a</w:delText>
        </w:r>
      </w:del>
      <w:r w:rsidR="005C41D1">
        <w:t xml:space="preserve"> 500m, 1km, 5km, and 10km radi</w:t>
      </w:r>
      <w:ins w:id="197" w:author="Erik" w:date="2023-06-20T12:27:00Z">
        <w:r w:rsidR="00D314AE">
          <w:t>i</w:t>
        </w:r>
      </w:ins>
      <w:del w:id="198" w:author="Erik" w:date="2023-06-20T12:27:00Z">
        <w:r w:rsidR="005C41D1" w:rsidDel="00D314AE">
          <w:delText>us</w:delText>
        </w:r>
      </w:del>
      <w:r w:rsidR="005C41D1">
        <w:t xml:space="preserve"> of each pixel.</w:t>
      </w:r>
    </w:p>
    <w:p w14:paraId="328C6C31" w14:textId="7A6DB3EA" w:rsidR="00E12E35" w:rsidRDefault="00E12E35" w:rsidP="00E12E35">
      <w:pPr>
        <w:spacing w:line="480" w:lineRule="auto"/>
        <w:ind w:firstLine="720"/>
      </w:pPr>
      <w:r>
        <w:t>We</w:t>
      </w:r>
      <w:ins w:id="199" w:author="Erik" w:date="2023-06-20T12:28:00Z">
        <w:r w:rsidR="00D314AE">
          <w:t xml:space="preserve"> conducted a pilot</w:t>
        </w:r>
      </w:ins>
      <w:r>
        <w:t xml:space="preserve"> evaluat</w:t>
      </w:r>
      <w:ins w:id="200" w:author="Erik" w:date="2023-06-20T12:28:00Z">
        <w:r w:rsidR="00D314AE">
          <w:t>ion of</w:t>
        </w:r>
      </w:ins>
      <w:del w:id="201" w:author="Erik" w:date="2023-06-20T12:28:00Z">
        <w:r w:rsidDel="00D314AE">
          <w:delText>ed</w:delText>
        </w:r>
      </w:del>
      <w:r>
        <w:t xml:space="preserve"> several </w:t>
      </w:r>
      <w:r w:rsidR="00007DE9">
        <w:t xml:space="preserve">potential </w:t>
      </w:r>
      <w:r>
        <w:t xml:space="preserve">modeling techniques fit </w:t>
      </w:r>
      <w:commentRangeStart w:id="202"/>
      <w:r>
        <w:t xml:space="preserve">to a </w:t>
      </w:r>
      <w:del w:id="203" w:author="Erik" w:date="2023-06-20T12:28:00Z">
        <w:r w:rsidDel="00D314AE">
          <w:delText xml:space="preserve">smaller </w:delText>
        </w:r>
      </w:del>
      <w:r>
        <w:t xml:space="preserve">subset of </w:t>
      </w:r>
      <w:commentRangeEnd w:id="202"/>
      <w:r w:rsidR="00D314AE">
        <w:rPr>
          <w:rStyle w:val="CommentReference"/>
        </w:rPr>
        <w:commentReference w:id="202"/>
      </w:r>
      <w:r>
        <w:t>woodcock occurrence data</w:t>
      </w:r>
      <w:ins w:id="204" w:author="Erik" w:date="2023-06-20T12:28:00Z">
        <w:r w:rsidR="00D314AE">
          <w:t>, including</w:t>
        </w:r>
      </w:ins>
      <w:r>
        <w:t xml:space="preserve"> using </w:t>
      </w:r>
      <w:proofErr w:type="spellStart"/>
      <w:r>
        <w:t>MaxEnt</w:t>
      </w:r>
      <w:proofErr w:type="spellEnd"/>
      <w:r w:rsidR="004938C6">
        <w:t xml:space="preserve"> </w:t>
      </w:r>
      <w:r w:rsidR="004938C6" w:rsidRPr="004938C6">
        <w:rPr>
          <w:rFonts w:cs="Calibri"/>
        </w:rPr>
        <w:t>(Phillips et al., 2006)</w:t>
      </w:r>
      <w:r>
        <w:t xml:space="preserve">, random forest classification </w:t>
      </w:r>
      <w:r w:rsidR="00473267" w:rsidRPr="00473267">
        <w:rPr>
          <w:rFonts w:cs="Calibri"/>
        </w:rPr>
        <w:t>(</w:t>
      </w:r>
      <w:proofErr w:type="spellStart"/>
      <w:r w:rsidR="00473267" w:rsidRPr="00473267">
        <w:rPr>
          <w:rFonts w:cs="Calibri"/>
        </w:rPr>
        <w:t>Breiman</w:t>
      </w:r>
      <w:proofErr w:type="spellEnd"/>
      <w:r w:rsidR="00473267" w:rsidRPr="00473267">
        <w:rPr>
          <w:rFonts w:cs="Calibri"/>
        </w:rPr>
        <w:t>, 2001)</w:t>
      </w:r>
      <w:r>
        <w:t xml:space="preserve">, classification and regression trees </w:t>
      </w:r>
      <w:r w:rsidR="00CD5E5C" w:rsidRPr="00CD5E5C">
        <w:rPr>
          <w:rFonts w:cs="Calibri"/>
        </w:rPr>
        <w:t>(</w:t>
      </w:r>
      <w:proofErr w:type="spellStart"/>
      <w:r w:rsidR="00CD5E5C" w:rsidRPr="00CD5E5C">
        <w:rPr>
          <w:rFonts w:cs="Calibri"/>
        </w:rPr>
        <w:t>Breiman</w:t>
      </w:r>
      <w:proofErr w:type="spellEnd"/>
      <w:r w:rsidR="00CD5E5C" w:rsidRPr="00CD5E5C">
        <w:rPr>
          <w:rFonts w:cs="Calibri"/>
        </w:rPr>
        <w:t xml:space="preserve"> et al., 1984)</w:t>
      </w:r>
      <w:r>
        <w:t xml:space="preserve">, and neural networks </w:t>
      </w:r>
      <w:r w:rsidR="00F10690" w:rsidRPr="00F10690">
        <w:rPr>
          <w:rFonts w:cs="Calibri"/>
        </w:rPr>
        <w:t>(Hopfield, 1982)</w:t>
      </w:r>
      <w:r>
        <w:t xml:space="preserve">. All models were </w:t>
      </w:r>
      <w:proofErr w:type="gramStart"/>
      <w:r>
        <w:t>fit</w:t>
      </w:r>
      <w:proofErr w:type="gramEnd"/>
      <w:r>
        <w:t xml:space="preserve"> using the R package </w:t>
      </w:r>
      <w:proofErr w:type="spellStart"/>
      <w:r>
        <w:t>SDMtune</w:t>
      </w:r>
      <w:proofErr w:type="spellEnd"/>
      <w:r>
        <w:t xml:space="preserve"> </w:t>
      </w:r>
      <w:r w:rsidR="00613CC3" w:rsidRPr="00613CC3">
        <w:rPr>
          <w:rFonts w:cs="Calibri"/>
        </w:rPr>
        <w:t>(</w:t>
      </w:r>
      <w:proofErr w:type="spellStart"/>
      <w:r w:rsidR="00613CC3" w:rsidRPr="00613CC3">
        <w:rPr>
          <w:rFonts w:cs="Calibri"/>
        </w:rPr>
        <w:t>Vignali</w:t>
      </w:r>
      <w:proofErr w:type="spellEnd"/>
      <w:r w:rsidR="00613CC3" w:rsidRPr="00613CC3">
        <w:rPr>
          <w:rFonts w:cs="Calibri"/>
        </w:rPr>
        <w:t xml:space="preserve"> et al., 2020)</w:t>
      </w:r>
      <w:r>
        <w:t xml:space="preserve">. We compared model outputs using area-under-the-curve (AUC), a common metric of predictive accuracy for classification </w:t>
      </w:r>
      <w:commentRangeStart w:id="205"/>
      <w:r>
        <w:t>models</w:t>
      </w:r>
      <w:commentRangeEnd w:id="205"/>
      <w:r w:rsidR="00D314AE">
        <w:rPr>
          <w:rStyle w:val="CommentReference"/>
        </w:rPr>
        <w:commentReference w:id="205"/>
      </w:r>
      <w:r>
        <w:t xml:space="preserve">. </w:t>
      </w:r>
      <w:del w:id="206" w:author="Erik" w:date="2023-06-20T12:29:00Z">
        <w:r w:rsidDel="00D314AE">
          <w:delText>After finding that t</w:delText>
        </w:r>
      </w:del>
      <w:ins w:id="207" w:author="Erik" w:date="2023-06-20T12:29:00Z">
        <w:r w:rsidR="00D314AE">
          <w:t>T</w:t>
        </w:r>
      </w:ins>
      <w:r>
        <w:t>he random forest classifier had the highest AUC</w:t>
      </w:r>
      <w:ins w:id="208" w:author="Erik" w:date="2023-06-20T12:29:00Z">
        <w:r w:rsidR="00D314AE">
          <w:t xml:space="preserve"> among modeling approaches, and </w:t>
        </w:r>
      </w:ins>
      <w:del w:id="209" w:author="Erik" w:date="2023-06-20T12:29:00Z">
        <w:r w:rsidDel="00D314AE">
          <w:delText xml:space="preserve">, we </w:delText>
        </w:r>
      </w:del>
      <w:ins w:id="210" w:author="Erik" w:date="2023-06-20T12:29:00Z">
        <w:r w:rsidR="00D314AE">
          <w:t xml:space="preserve">we therefore </w:t>
        </w:r>
      </w:ins>
      <w:r>
        <w:t xml:space="preserve">used random forest techniques for all subsequent models. </w:t>
      </w:r>
    </w:p>
    <w:p w14:paraId="0BF0156F" w14:textId="159292B4" w:rsidR="00EE6E71" w:rsidRDefault="007849C5" w:rsidP="00CE5568">
      <w:pPr>
        <w:spacing w:line="480" w:lineRule="auto"/>
        <w:ind w:firstLine="720"/>
      </w:pPr>
      <w:r>
        <w:t xml:space="preserve">For the breeding season model, we used a random </w:t>
      </w:r>
      <w:commentRangeStart w:id="211"/>
      <w:commentRangeStart w:id="212"/>
      <w:r>
        <w:t xml:space="preserve">forest classifier designed for clustered data </w:t>
      </w:r>
      <w:r w:rsidR="001B3DD2" w:rsidRPr="001B3DD2">
        <w:rPr>
          <w:rFonts w:cs="Calibri"/>
        </w:rPr>
        <w:t>(Wang and Chen, 2016)</w:t>
      </w:r>
      <w:r>
        <w:t xml:space="preserve">, </w:t>
      </w:r>
      <w:commentRangeEnd w:id="211"/>
      <w:r w:rsidR="00D314AE">
        <w:rPr>
          <w:rStyle w:val="CommentReference"/>
        </w:rPr>
        <w:commentReference w:id="211"/>
      </w:r>
      <w:commentRangeEnd w:id="212"/>
      <w:r w:rsidR="004E734B">
        <w:rPr>
          <w:rStyle w:val="CommentReference"/>
        </w:rPr>
        <w:commentReference w:id="212"/>
      </w:r>
      <w:ins w:id="213" w:author="Erik" w:date="2023-06-20T12:29:00Z">
        <w:r w:rsidR="00D314AE">
          <w:t xml:space="preserve">and applied </w:t>
        </w:r>
      </w:ins>
      <w:del w:id="214" w:author="Erik" w:date="2023-06-20T12:29:00Z">
        <w:r w:rsidDel="00D314AE">
          <w:delText xml:space="preserve">using </w:delText>
        </w:r>
      </w:del>
      <w:r>
        <w:t xml:space="preserve">survey route id as a clustering variable to compensate for spatial autocorrelation among points on the same survey route. We also included survey type (state vs federal) as an explanatory variable to </w:t>
      </w:r>
      <w:del w:id="215" w:author="Erik" w:date="2023-06-20T12:32:00Z">
        <w:r w:rsidDel="00D314AE">
          <w:delText>acco</w:delText>
        </w:r>
      </w:del>
      <w:ins w:id="216" w:author="Erik" w:date="2023-06-20T12:32:00Z">
        <w:r w:rsidR="00D314AE">
          <w:t>accommodate</w:t>
        </w:r>
      </w:ins>
      <w:del w:id="217" w:author="Erik" w:date="2023-06-20T12:30:00Z">
        <w:r w:rsidDel="00D314AE">
          <w:delText>unt for</w:delText>
        </w:r>
      </w:del>
      <w:r>
        <w:t xml:space="preserve"> the non-random distribution of state survey routes. </w:t>
      </w:r>
      <w:r w:rsidR="00291500">
        <w:t>For the migratory season</w:t>
      </w:r>
      <w:r w:rsidR="00664D14">
        <w:t xml:space="preserve"> we used a traditional random forest classification model, written using the </w:t>
      </w:r>
      <w:proofErr w:type="spellStart"/>
      <w:r w:rsidR="00664D14">
        <w:t>randomForest</w:t>
      </w:r>
      <w:proofErr w:type="spellEnd"/>
      <w:r w:rsidR="00664D14">
        <w:t xml:space="preserve"> package in R </w:t>
      </w:r>
      <w:r w:rsidR="00B177DA" w:rsidRPr="00B177DA">
        <w:rPr>
          <w:rFonts w:cs="Calibri"/>
        </w:rPr>
        <w:t>(</w:t>
      </w:r>
      <w:proofErr w:type="spellStart"/>
      <w:r w:rsidR="00B177DA" w:rsidRPr="00B177DA">
        <w:rPr>
          <w:rFonts w:cs="Calibri"/>
        </w:rPr>
        <w:t>Liaw</w:t>
      </w:r>
      <w:proofErr w:type="spellEnd"/>
      <w:r w:rsidR="00B177DA" w:rsidRPr="00B177DA">
        <w:rPr>
          <w:rFonts w:cs="Calibri"/>
        </w:rPr>
        <w:t xml:space="preserve"> and Wiener, 2002)</w:t>
      </w:r>
      <w:r w:rsidR="00664D14">
        <w:t>.</w:t>
      </w:r>
      <w:r w:rsidR="00CE5568">
        <w:t xml:space="preserve"> </w:t>
      </w:r>
      <w:r>
        <w:t xml:space="preserve">We assessed the accuracy of </w:t>
      </w:r>
      <w:del w:id="218" w:author="Erik" w:date="2023-06-20T12:31:00Z">
        <w:r w:rsidDel="00D314AE">
          <w:delText>our random forest</w:delText>
        </w:r>
      </w:del>
      <w:ins w:id="219" w:author="Erik" w:date="2023-06-20T12:31:00Z">
        <w:r w:rsidR="00D314AE">
          <w:t>all</w:t>
        </w:r>
      </w:ins>
      <w:r>
        <w:t xml:space="preserve"> models using a k-fold cross validation approach</w:t>
      </w:r>
      <w:ins w:id="220" w:author="Erik" w:date="2023-06-20T12:32:00Z">
        <w:r w:rsidR="00D314AE">
          <w:t>, where</w:t>
        </w:r>
      </w:ins>
      <w:del w:id="221" w:author="Erik" w:date="2023-06-20T12:32:00Z">
        <w:r w:rsidR="00124CF6" w:rsidDel="00D314AE">
          <w:delText xml:space="preserve"> </w:delText>
        </w:r>
      </w:del>
      <w:del w:id="222" w:author="Erik" w:date="2023-06-20T12:31:00Z">
        <w:r w:rsidR="00124CF6" w:rsidDel="00D314AE">
          <w:delText>to create</w:delText>
        </w:r>
      </w:del>
      <w:r w:rsidR="00124CF6">
        <w:t xml:space="preserve"> separate </w:t>
      </w:r>
      <w:commentRangeStart w:id="223"/>
      <w:r w:rsidR="00DC75CE">
        <w:t xml:space="preserve">training </w:t>
      </w:r>
      <w:ins w:id="224" w:author="Erik" w:date="2023-06-20T12:32:00Z">
        <w:r w:rsidR="00D314AE">
          <w:t>(</w:t>
        </w:r>
      </w:ins>
      <w:ins w:id="225" w:author="Erik" w:date="2023-06-20T12:33:00Z">
        <w:r w:rsidR="00D314AE">
          <w:t>XX%</w:t>
        </w:r>
      </w:ins>
      <w:ins w:id="226" w:author="Erik" w:date="2023-06-20T12:32:00Z">
        <w:r w:rsidR="00D314AE">
          <w:t>)</w:t>
        </w:r>
      </w:ins>
      <w:ins w:id="227" w:author="Erik" w:date="2023-06-20T12:33:00Z">
        <w:r w:rsidR="00D314AE">
          <w:t xml:space="preserve"> </w:t>
        </w:r>
      </w:ins>
      <w:r w:rsidR="00DC75CE">
        <w:t>and testing</w:t>
      </w:r>
      <w:ins w:id="228" w:author="Erik" w:date="2023-06-20T12:33:00Z">
        <w:r w:rsidR="00D314AE">
          <w:t xml:space="preserve"> (XX%)</w:t>
        </w:r>
      </w:ins>
      <w:r w:rsidR="00DC75CE">
        <w:t xml:space="preserve"> </w:t>
      </w:r>
      <w:commentRangeEnd w:id="223"/>
      <w:r w:rsidR="00D314AE">
        <w:rPr>
          <w:rStyle w:val="CommentReference"/>
        </w:rPr>
        <w:commentReference w:id="223"/>
      </w:r>
      <w:r w:rsidR="00DC75CE">
        <w:t xml:space="preserve">datasets </w:t>
      </w:r>
      <w:ins w:id="229" w:author="Erik" w:date="2023-06-20T12:33:00Z">
        <w:r w:rsidR="00D314AE">
          <w:t>were randomly sampled</w:t>
        </w:r>
      </w:ins>
      <w:del w:id="230" w:author="Erik" w:date="2023-06-20T12:33:00Z">
        <w:r w:rsidR="00DC75CE" w:rsidDel="00D314AE">
          <w:delText>for</w:delText>
        </w:r>
      </w:del>
      <w:r w:rsidR="00DC75CE">
        <w:t xml:space="preserve"> each fold. We </w:t>
      </w:r>
      <w:r w:rsidR="00486A04">
        <w:t>u</w:t>
      </w:r>
      <w:r w:rsidR="00DC75CE">
        <w:t>sed</w:t>
      </w:r>
      <w:r w:rsidR="00486A04">
        <w:t xml:space="preserve"> 10 folds for the </w:t>
      </w:r>
      <w:r w:rsidR="007F2540">
        <w:t>breeding season model</w:t>
      </w:r>
      <w:ins w:id="231" w:author="Erik" w:date="2023-06-20T12:31:00Z">
        <w:r w:rsidR="00D314AE">
          <w:t>,</w:t>
        </w:r>
      </w:ins>
      <w:r w:rsidR="00DC75CE">
        <w:t xml:space="preserve"> but only 5 folds for the migratory season model to accommodate </w:t>
      </w:r>
      <w:del w:id="232" w:author="Erik" w:date="2023-06-20T12:31:00Z">
        <w:r w:rsidR="00242A89" w:rsidDel="00D314AE">
          <w:delText>for</w:delText>
        </w:r>
        <w:r w:rsidR="003D4BDC" w:rsidDel="00D314AE">
          <w:delText xml:space="preserve"> </w:delText>
        </w:r>
      </w:del>
      <w:ins w:id="233" w:author="Erik" w:date="2023-06-20T12:31:00Z">
        <w:r w:rsidR="00D314AE">
          <w:t xml:space="preserve">the </w:t>
        </w:r>
      </w:ins>
      <w:r w:rsidR="003D4BDC">
        <w:t>small</w:t>
      </w:r>
      <w:ins w:id="234" w:author="Erik" w:date="2023-06-20T12:31:00Z">
        <w:r w:rsidR="00D314AE">
          <w:t>er</w:t>
        </w:r>
      </w:ins>
      <w:r w:rsidR="003D4BDC">
        <w:t xml:space="preserve"> </w:t>
      </w:r>
      <w:r w:rsidR="00926EB6">
        <w:t>sample size</w:t>
      </w:r>
      <w:r w:rsidR="003D4BDC">
        <w:t xml:space="preserve"> </w:t>
      </w:r>
      <w:ins w:id="235" w:author="Erik" w:date="2023-06-20T12:31:00Z">
        <w:r w:rsidR="00D314AE">
          <w:t>of</w:t>
        </w:r>
      </w:ins>
      <w:del w:id="236" w:author="Erik" w:date="2023-06-20T12:31:00Z">
        <w:r w:rsidR="003D4BDC" w:rsidDel="00D314AE">
          <w:delText>in</w:delText>
        </w:r>
      </w:del>
      <w:r w:rsidR="003D4BDC">
        <w:t xml:space="preserve"> the </w:t>
      </w:r>
      <w:del w:id="237" w:author="Erik" w:date="2023-06-20T12:31:00Z">
        <w:r w:rsidR="003D4BDC" w:rsidDel="00D314AE">
          <w:delText xml:space="preserve">migratory </w:delText>
        </w:r>
      </w:del>
      <w:r w:rsidR="003D4BDC">
        <w:t>stopover dataset</w:t>
      </w:r>
      <w:r w:rsidR="00926EB6">
        <w:t>.</w:t>
      </w:r>
      <w:r>
        <w:t xml:space="preserve"> We averaged AUCs for each of the folds to produce a mean AUC </w:t>
      </w:r>
      <w:r w:rsidR="00975185">
        <w:t xml:space="preserve">for each </w:t>
      </w:r>
      <w:proofErr w:type="gramStart"/>
      <w:r w:rsidR="00975185">
        <w:t>model</w:t>
      </w:r>
      <w:ins w:id="238" w:author="Erik" w:date="2023-06-20T12:32:00Z">
        <w:r w:rsidR="00D314AE">
          <w:t>,</w:t>
        </w:r>
      </w:ins>
      <w:r w:rsidR="00975185">
        <w:t xml:space="preserve"> </w:t>
      </w:r>
      <w:r>
        <w:t>and</w:t>
      </w:r>
      <w:proofErr w:type="gramEnd"/>
      <w:r>
        <w:t xml:space="preserve"> created predictive layers </w:t>
      </w:r>
      <w:r w:rsidR="00AC6B7C">
        <w:t xml:space="preserve">at 90m resolution </w:t>
      </w:r>
      <w:r>
        <w:t>that averaged</w:t>
      </w:r>
      <w:r w:rsidR="00EE6E71">
        <w:t xml:space="preserve"> </w:t>
      </w:r>
      <w:del w:id="239" w:author="Erik" w:date="2023-06-20T12:32:00Z">
        <w:r w:rsidR="00EE6E71" w:rsidDel="00D314AE">
          <w:delText xml:space="preserve">the </w:delText>
        </w:r>
      </w:del>
      <w:r w:rsidR="00EE6E71">
        <w:t xml:space="preserve">predictions </w:t>
      </w:r>
      <w:ins w:id="240" w:author="Erik" w:date="2023-06-20T12:32:00Z">
        <w:r w:rsidR="00D314AE">
          <w:t>across folds</w:t>
        </w:r>
      </w:ins>
      <w:del w:id="241" w:author="Erik" w:date="2023-06-20T12:32:00Z">
        <w:r w:rsidR="00EE6E71" w:rsidDel="00D314AE">
          <w:delText>of each fold together</w:delText>
        </w:r>
      </w:del>
      <w:r w:rsidR="00EE6E71">
        <w:t>.</w:t>
      </w:r>
    </w:p>
    <w:p w14:paraId="611376F9" w14:textId="4CB5D2E7" w:rsidR="007849C5" w:rsidRDefault="007849C5" w:rsidP="00A500AF">
      <w:pPr>
        <w:spacing w:line="480" w:lineRule="auto"/>
        <w:ind w:firstLine="720"/>
      </w:pPr>
      <w:r>
        <w:lastRenderedPageBreak/>
        <w:t xml:space="preserve">To avoid overwhelming </w:t>
      </w:r>
      <w:ins w:id="242" w:author="Erik" w:date="2023-06-20T12:37:00Z">
        <w:r w:rsidR="00D314AE">
          <w:t xml:space="preserve">final predictive </w:t>
        </w:r>
      </w:ins>
      <w:del w:id="243" w:author="Erik" w:date="2023-06-20T12:35:00Z">
        <w:r w:rsidR="00A6651B" w:rsidDel="00D314AE">
          <w:delText xml:space="preserve">the </w:delText>
        </w:r>
        <w:r w:rsidR="00CE5568" w:rsidDel="00D314AE">
          <w:delText xml:space="preserve">species distribution </w:delText>
        </w:r>
      </w:del>
      <w:r w:rsidR="00CE5568">
        <w:t>model</w:t>
      </w:r>
      <w:r w:rsidR="00A6651B">
        <w:t>s</w:t>
      </w:r>
      <w:r>
        <w:t xml:space="preserve"> with highly correlated</w:t>
      </w:r>
      <w:r w:rsidR="00C07589">
        <w:t xml:space="preserve"> or </w:t>
      </w:r>
      <w:ins w:id="244" w:author="Erik" w:date="2023-06-20T12:34:00Z">
        <w:r w:rsidR="00D314AE">
          <w:t xml:space="preserve">uninformative </w:t>
        </w:r>
      </w:ins>
      <w:del w:id="245" w:author="Erik" w:date="2023-06-20T12:34:00Z">
        <w:r w:rsidR="00C07589" w:rsidDel="00D314AE">
          <w:delText>irrelevant</w:delText>
        </w:r>
        <w:r w:rsidDel="00D314AE">
          <w:delText xml:space="preserve"> </w:delText>
        </w:r>
      </w:del>
      <w:r>
        <w:t xml:space="preserve">variables, we </w:t>
      </w:r>
      <w:ins w:id="246" w:author="Erik" w:date="2023-06-20T12:36:00Z">
        <w:r w:rsidR="00D314AE">
          <w:t>used</w:t>
        </w:r>
        <w:commentRangeStart w:id="247"/>
        <w:r w:rsidR="00D314AE">
          <w:t xml:space="preserve"> the R </w:t>
        </w:r>
        <w:commentRangeEnd w:id="247"/>
        <w:r w:rsidR="00D314AE">
          <w:rPr>
            <w:rStyle w:val="CommentReference"/>
          </w:rPr>
          <w:commentReference w:id="247"/>
        </w:r>
        <w:r w:rsidR="00D314AE">
          <w:t xml:space="preserve">package VSURF </w:t>
        </w:r>
        <w:r w:rsidR="00D314AE" w:rsidRPr="00712A6D">
          <w:rPr>
            <w:rFonts w:cs="Calibri"/>
          </w:rPr>
          <w:t>(</w:t>
        </w:r>
        <w:proofErr w:type="spellStart"/>
        <w:r w:rsidR="00D314AE" w:rsidRPr="00712A6D">
          <w:rPr>
            <w:rFonts w:cs="Calibri"/>
          </w:rPr>
          <w:t>Genuer</w:t>
        </w:r>
        <w:proofErr w:type="spellEnd"/>
        <w:r w:rsidR="00D314AE" w:rsidRPr="00712A6D">
          <w:rPr>
            <w:rFonts w:cs="Calibri"/>
          </w:rPr>
          <w:t xml:space="preserve"> et al., 2022)</w:t>
        </w:r>
      </w:ins>
      <w:del w:id="248" w:author="Erik" w:date="2023-06-20T12:36:00Z">
        <w:r w:rsidDel="00D314AE">
          <w:delText>selected a final model for each analysis using</w:delText>
        </w:r>
      </w:del>
      <w:ins w:id="249" w:author="Erik" w:date="2023-06-20T12:36:00Z">
        <w:r w:rsidR="00D314AE">
          <w:t xml:space="preserve"> to implement</w:t>
        </w:r>
      </w:ins>
      <w:r>
        <w:t xml:space="preserve"> a three-step backwards variable-selection approach</w:t>
      </w:r>
      <w:del w:id="250" w:author="Erik" w:date="2023-06-20T12:36:00Z">
        <w:r w:rsidR="00D93327" w:rsidDel="00D314AE">
          <w:delText xml:space="preserve"> </w:delText>
        </w:r>
      </w:del>
      <w:commentRangeStart w:id="251"/>
      <w:del w:id="252" w:author="Erik" w:date="2023-06-20T12:35:00Z">
        <w:r w:rsidR="00D93327" w:rsidDel="00D314AE">
          <w:delText xml:space="preserve">using </w:delText>
        </w:r>
      </w:del>
      <w:del w:id="253" w:author="Erik" w:date="2023-06-20T12:36:00Z">
        <w:r w:rsidR="00D93327" w:rsidDel="00D314AE">
          <w:delText xml:space="preserve">the R </w:delText>
        </w:r>
        <w:commentRangeEnd w:id="251"/>
        <w:r w:rsidR="00D314AE" w:rsidDel="00D314AE">
          <w:rPr>
            <w:rStyle w:val="CommentReference"/>
          </w:rPr>
          <w:commentReference w:id="251"/>
        </w:r>
        <w:r w:rsidR="00D93327" w:rsidDel="00D314AE">
          <w:delText>package VSURF</w:delText>
        </w:r>
        <w:r w:rsidDel="00D314AE">
          <w:delText xml:space="preserve"> </w:delText>
        </w:r>
        <w:r w:rsidR="00712A6D" w:rsidRPr="00712A6D" w:rsidDel="00D314AE">
          <w:rPr>
            <w:rFonts w:cs="Calibri"/>
          </w:rPr>
          <w:delText>(Genuer et al., 2022)</w:delText>
        </w:r>
      </w:del>
      <w:r>
        <w:t xml:space="preserve">, where each step produced a more parsimonious model. The first step eliminated </w:t>
      </w:r>
      <w:ins w:id="254" w:author="Erik" w:date="2023-06-20T12:38:00Z">
        <w:r w:rsidR="00D314AE">
          <w:t xml:space="preserve">irrelevant </w:t>
        </w:r>
      </w:ins>
      <w:r>
        <w:t xml:space="preserve">variables </w:t>
      </w:r>
      <w:del w:id="255" w:author="Erik" w:date="2023-06-20T12:37:00Z">
        <w:r w:rsidDel="00D314AE">
          <w:delText>which had a</w:delText>
        </w:r>
      </w:del>
      <w:ins w:id="256" w:author="Erik" w:date="2023-06-20T12:37:00Z">
        <w:r w:rsidR="00D314AE">
          <w:t>with</w:t>
        </w:r>
      </w:ins>
      <w:r w:rsidR="002344CB">
        <w:t xml:space="preserve"> lower</w:t>
      </w:r>
      <w:r>
        <w:t xml:space="preserve"> variable importance </w:t>
      </w:r>
      <w:r w:rsidR="002344CB">
        <w:t>than</w:t>
      </w:r>
      <w:r>
        <w:t xml:space="preserve"> a</w:t>
      </w:r>
      <w:ins w:id="257" w:author="Erik" w:date="2023-06-20T12:38:00Z">
        <w:r w:rsidR="00D314AE">
          <w:t xml:space="preserve"> defined</w:t>
        </w:r>
      </w:ins>
      <w:r>
        <w:t xml:space="preserve"> threshold value </w:t>
      </w:r>
      <w:ins w:id="258" w:author="Erik" w:date="2023-06-20T12:38:00Z">
        <w:r w:rsidR="00D314AE">
          <w:t>(</w:t>
        </w:r>
      </w:ins>
      <w:r>
        <w:t>determined based on</w:t>
      </w:r>
      <w:del w:id="259" w:author="Erik" w:date="2023-06-20T12:38:00Z">
        <w:r w:rsidDel="00D314AE">
          <w:delText xml:space="preserve"> the</w:delText>
        </w:r>
      </w:del>
      <w:r>
        <w:t xml:space="preserve"> guidelines </w:t>
      </w:r>
      <w:del w:id="260" w:author="Erik" w:date="2023-06-20T12:38:00Z">
        <w:r w:rsidDel="00D314AE">
          <w:delText xml:space="preserve">provided </w:delText>
        </w:r>
      </w:del>
      <w:r>
        <w:t xml:space="preserve">in </w:t>
      </w:r>
      <w:proofErr w:type="spellStart"/>
      <w:r w:rsidR="006E7456" w:rsidRPr="006E7456">
        <w:rPr>
          <w:rFonts w:cs="Calibri"/>
        </w:rPr>
        <w:t>Genuer</w:t>
      </w:r>
      <w:proofErr w:type="spellEnd"/>
      <w:r w:rsidR="006E7456" w:rsidRPr="006E7456">
        <w:rPr>
          <w:rFonts w:cs="Calibri"/>
        </w:rPr>
        <w:t xml:space="preserve"> et al. </w:t>
      </w:r>
      <w:del w:id="261" w:author="Erik" w:date="2023-06-20T12:38:00Z">
        <w:r w:rsidR="00D30D72" w:rsidDel="00D314AE">
          <w:rPr>
            <w:rFonts w:cs="Calibri"/>
          </w:rPr>
          <w:delText>(</w:delText>
        </w:r>
      </w:del>
      <w:r w:rsidR="006E7456" w:rsidRPr="006E7456">
        <w:rPr>
          <w:rFonts w:cs="Calibri"/>
        </w:rPr>
        <w:t>2015)</w:t>
      </w:r>
      <w:del w:id="262" w:author="Erik" w:date="2023-06-20T12:38:00Z">
        <w:r w:rsidDel="00D314AE">
          <w:delText>, removing variables that were irrelevant to the model</w:delText>
        </w:r>
      </w:del>
      <w:r>
        <w:t>. The second step retained only</w:t>
      </w:r>
      <w:del w:id="263" w:author="Erik" w:date="2023-06-20T12:38:00Z">
        <w:r w:rsidDel="00D314AE">
          <w:delText xml:space="preserve"> the</w:delText>
        </w:r>
      </w:del>
      <w:r>
        <w:t xml:space="preserve"> variables </w:t>
      </w:r>
      <w:del w:id="264" w:author="Erik" w:date="2023-06-20T12:38:00Z">
        <w:r w:rsidDel="00D314AE">
          <w:delText xml:space="preserve">in the analysis </w:delText>
        </w:r>
      </w:del>
      <w:del w:id="265" w:author="Erik" w:date="2023-06-20T12:39:00Z">
        <w:r w:rsidDel="00D314AE">
          <w:delText>which led to</w:delText>
        </w:r>
      </w:del>
      <w:ins w:id="266" w:author="Erik" w:date="2023-06-20T12:39:00Z">
        <w:r w:rsidR="00D314AE">
          <w:t>with</w:t>
        </w:r>
      </w:ins>
      <w:r>
        <w:t xml:space="preserve"> the smallest out-of-bag error rates when training the model, effectively eliminating variables </w:t>
      </w:r>
      <w:del w:id="267" w:author="Erik" w:date="2023-06-20T12:39:00Z">
        <w:r w:rsidDel="00D314AE">
          <w:delText>which had</w:delText>
        </w:r>
      </w:del>
      <w:ins w:id="268" w:author="Erik" w:date="2023-06-20T12:39:00Z">
        <w:r w:rsidR="00D314AE">
          <w:t>with</w:t>
        </w:r>
      </w:ins>
      <w:r>
        <w:t xml:space="preserve"> some relevance but </w:t>
      </w:r>
      <w:del w:id="269" w:author="Erik" w:date="2023-06-20T12:39:00Z">
        <w:r w:rsidDel="00D314AE">
          <w:delText xml:space="preserve">were </w:delText>
        </w:r>
      </w:del>
      <w:r>
        <w:t>not critical for prediction. The third step used a</w:t>
      </w:r>
      <w:del w:id="270" w:author="Erik" w:date="2023-06-20T12:46:00Z">
        <w:r w:rsidDel="005D2AFE">
          <w:delText>n</w:delText>
        </w:r>
      </w:del>
      <w:r>
        <w:t xml:space="preserve"> </w:t>
      </w:r>
      <w:r w:rsidR="002052B2">
        <w:t>stepwise</w:t>
      </w:r>
      <w:r>
        <w:t xml:space="preserve"> process to </w:t>
      </w:r>
      <w:commentRangeStart w:id="271"/>
      <w:r>
        <w:t>add v</w:t>
      </w:r>
      <w:commentRangeEnd w:id="271"/>
      <w:r w:rsidR="005D2AFE">
        <w:rPr>
          <w:rStyle w:val="CommentReference"/>
        </w:rPr>
        <w:commentReference w:id="271"/>
      </w:r>
      <w:r>
        <w:t xml:space="preserve">ariables to </w:t>
      </w:r>
      <w:ins w:id="272" w:author="Erik" w:date="2023-06-20T12:46:00Z">
        <w:r w:rsidR="005D2AFE">
          <w:t>each</w:t>
        </w:r>
      </w:ins>
      <w:del w:id="273" w:author="Erik" w:date="2023-06-20T12:46:00Z">
        <w:r w:rsidDel="005D2AFE">
          <w:delText>a</w:delText>
        </w:r>
      </w:del>
      <w:r>
        <w:t xml:space="preserve"> model, only </w:t>
      </w:r>
      <w:del w:id="274" w:author="Erik" w:date="2023-06-20T12:47:00Z">
        <w:r w:rsidDel="005D2AFE">
          <w:delText>including a</w:delText>
        </w:r>
      </w:del>
      <w:ins w:id="275" w:author="Erik" w:date="2023-06-20T12:47:00Z">
        <w:r w:rsidR="005D2AFE">
          <w:t>retaining</w:t>
        </w:r>
      </w:ins>
      <w:r>
        <w:t xml:space="preserve"> variable</w:t>
      </w:r>
      <w:ins w:id="276" w:author="Erik" w:date="2023-06-20T12:47:00Z">
        <w:r w:rsidR="005D2AFE">
          <w:t>s</w:t>
        </w:r>
      </w:ins>
      <w:r>
        <w:t xml:space="preserve"> if doing so</w:t>
      </w:r>
      <w:del w:id="277" w:author="Erik" w:date="2023-06-20T12:47:00Z">
        <w:r w:rsidDel="005D2AFE">
          <w:delText xml:space="preserve"> would</w:delText>
        </w:r>
      </w:del>
      <w:r>
        <w:t xml:space="preserve"> lead </w:t>
      </w:r>
      <w:commentRangeStart w:id="278"/>
      <w:r>
        <w:t xml:space="preserve">to an appreciable </w:t>
      </w:r>
      <w:commentRangeEnd w:id="278"/>
      <w:r w:rsidR="005D2AFE">
        <w:rPr>
          <w:rStyle w:val="CommentReference"/>
        </w:rPr>
        <w:commentReference w:id="278"/>
      </w:r>
      <w:r w:rsidR="00FE597E">
        <w:t>decrease</w:t>
      </w:r>
      <w:r>
        <w:t xml:space="preserve"> in the model’s out-of-bag error. </w:t>
      </w:r>
      <w:ins w:id="279" w:author="Erik" w:date="2023-06-20T14:10:00Z">
        <w:r w:rsidR="002C1330">
          <w:t xml:space="preserve"> </w:t>
        </w:r>
      </w:ins>
      <w:r>
        <w:t xml:space="preserve">This effectively removed redundant variables from consideration </w:t>
      </w:r>
      <w:r w:rsidR="00D30D72" w:rsidRPr="00D30D72">
        <w:rPr>
          <w:rFonts w:cs="Calibri"/>
        </w:rPr>
        <w:t>(</w:t>
      </w:r>
      <w:proofErr w:type="spellStart"/>
      <w:r w:rsidR="00D30D72" w:rsidRPr="00D30D72">
        <w:rPr>
          <w:rFonts w:cs="Calibri"/>
        </w:rPr>
        <w:t>Genuer</w:t>
      </w:r>
      <w:proofErr w:type="spellEnd"/>
      <w:r w:rsidR="00D30D72" w:rsidRPr="00D30D72">
        <w:rPr>
          <w:rFonts w:cs="Calibri"/>
        </w:rPr>
        <w:t xml:space="preserve"> et al., 2015)</w:t>
      </w:r>
      <w:r>
        <w:t xml:space="preserve">. </w:t>
      </w:r>
      <w:commentRangeStart w:id="280"/>
      <w:r w:rsidR="002F36CE">
        <w:t xml:space="preserve">We </w:t>
      </w:r>
      <w:ins w:id="281" w:author="Erik" w:date="2023-06-20T12:48:00Z">
        <w:r w:rsidR="005D2AFE">
          <w:t xml:space="preserve"> </w:t>
        </w:r>
      </w:ins>
      <w:r w:rsidR="002F36CE">
        <w:t>compared</w:t>
      </w:r>
      <w:ins w:id="282" w:author="Erik" w:date="2023-06-20T12:48:00Z">
        <w:r w:rsidR="005D2AFE">
          <w:t xml:space="preserve"> predictive accuracy of</w:t>
        </w:r>
      </w:ins>
      <w:r w:rsidR="002F36CE">
        <w:t xml:space="preserve"> model</w:t>
      </w:r>
      <w:ins w:id="283" w:author="Erik" w:date="2023-06-20T12:48:00Z">
        <w:r w:rsidR="005D2AFE">
          <w:t>s</w:t>
        </w:r>
      </w:ins>
      <w:del w:id="284" w:author="Erik" w:date="2023-06-20T12:48:00Z">
        <w:r w:rsidR="002F36CE" w:rsidDel="005D2AFE">
          <w:delText>s</w:delText>
        </w:r>
      </w:del>
      <w:r w:rsidR="002F36CE">
        <w:t xml:space="preserve"> created </w:t>
      </w:r>
      <w:r w:rsidR="00A500AF">
        <w:t>from</w:t>
      </w:r>
      <w:r w:rsidR="002F36CE">
        <w:t xml:space="preserve"> </w:t>
      </w:r>
      <w:del w:id="285" w:author="Erik" w:date="2023-06-20T12:48:00Z">
        <w:r w:rsidR="002F36CE" w:rsidDel="005D2AFE">
          <w:delText xml:space="preserve">these reduced sets of variables </w:delText>
        </w:r>
      </w:del>
      <w:ins w:id="286" w:author="Erik" w:date="2023-06-20T12:48:00Z">
        <w:r w:rsidR="005D2AFE">
          <w:t xml:space="preserve">each step </w:t>
        </w:r>
      </w:ins>
      <w:r w:rsidR="00A500AF">
        <w:t>using AUC</w:t>
      </w:r>
      <w:ins w:id="287" w:author="Erik" w:date="2023-06-20T12:48:00Z">
        <w:r w:rsidR="005D2AFE">
          <w:t>,</w:t>
        </w:r>
      </w:ins>
      <w:r w:rsidR="004B4E9E">
        <w:t xml:space="preserve"> </w:t>
      </w:r>
      <w:del w:id="288" w:author="Erik" w:date="2023-06-20T12:48:00Z">
        <w:r w:rsidR="004B4E9E" w:rsidDel="005D2AFE">
          <w:delText xml:space="preserve">to </w:delText>
        </w:r>
        <w:r w:rsidR="00AC6B7C" w:rsidDel="005D2AFE">
          <w:delText>assess</w:delText>
        </w:r>
        <w:r w:rsidR="004B4E9E" w:rsidDel="005D2AFE">
          <w:delText xml:space="preserve"> their predictive </w:delText>
        </w:r>
        <w:r w:rsidR="00CF5439" w:rsidDel="005D2AFE">
          <w:delText xml:space="preserve">accuracy </w:delText>
        </w:r>
      </w:del>
      <w:r w:rsidR="00CF5439">
        <w:t>and</w:t>
      </w:r>
      <w:r w:rsidR="009D5894">
        <w:t xml:space="preserve"> </w:t>
      </w:r>
      <w:del w:id="289" w:author="Erik" w:date="2023-06-20T12:48:00Z">
        <w:r w:rsidR="004B4E9E" w:rsidDel="005D2AFE">
          <w:delText xml:space="preserve">used the set of variables </w:delText>
        </w:r>
      </w:del>
      <w:ins w:id="290" w:author="Erik" w:date="2023-06-20T12:48:00Z">
        <w:r w:rsidR="005D2AFE">
          <w:t xml:space="preserve">retained the model from the step that produced </w:t>
        </w:r>
      </w:ins>
      <w:del w:id="291" w:author="Erik" w:date="2023-06-20T12:48:00Z">
        <w:r w:rsidR="004B4E9E" w:rsidDel="005D2AFE">
          <w:delText>wi</w:delText>
        </w:r>
      </w:del>
      <w:del w:id="292" w:author="Erik" w:date="2023-06-20T12:49:00Z">
        <w:r w:rsidR="004B4E9E" w:rsidDel="005D2AFE">
          <w:delText xml:space="preserve">th </w:delText>
        </w:r>
      </w:del>
      <w:r w:rsidR="004B4E9E">
        <w:t xml:space="preserve">the highest AUC </w:t>
      </w:r>
      <w:r w:rsidR="000E78FE">
        <w:t xml:space="preserve">to create </w:t>
      </w:r>
      <w:ins w:id="293" w:author="Erik" w:date="2023-06-20T12:48:00Z">
        <w:r w:rsidR="005D2AFE">
          <w:t>a</w:t>
        </w:r>
      </w:ins>
      <w:del w:id="294" w:author="Erik" w:date="2023-06-20T12:48:00Z">
        <w:r w:rsidR="000E78FE" w:rsidDel="005D2AFE">
          <w:delText>the</w:delText>
        </w:r>
      </w:del>
      <w:r w:rsidR="000E78FE">
        <w:t xml:space="preserve"> final predictive layer for each </w:t>
      </w:r>
      <w:del w:id="295" w:author="Erik" w:date="2023-06-20T12:49:00Z">
        <w:r w:rsidR="000E78FE" w:rsidDel="005D2AFE">
          <w:delText>model</w:delText>
        </w:r>
      </w:del>
      <w:ins w:id="296" w:author="Erik" w:date="2023-06-20T12:49:00Z">
        <w:r w:rsidR="005D2AFE">
          <w:t>season</w:t>
        </w:r>
      </w:ins>
      <w:r w:rsidR="00AC6B7C">
        <w:t>.</w:t>
      </w:r>
      <w:commentRangeEnd w:id="280"/>
      <w:r w:rsidR="005D2AFE">
        <w:rPr>
          <w:rStyle w:val="CommentReference"/>
        </w:rPr>
        <w:commentReference w:id="280"/>
      </w:r>
    </w:p>
    <w:p w14:paraId="0C63F0CC" w14:textId="77777777" w:rsidR="00571558" w:rsidRDefault="00571558">
      <w:pPr>
        <w:spacing w:after="0" w:line="240" w:lineRule="auto"/>
      </w:pPr>
      <w:r>
        <w:br w:type="page"/>
      </w:r>
    </w:p>
    <w:p w14:paraId="1BAF8AE5" w14:textId="339A592B" w:rsidR="006A1F78" w:rsidRDefault="006A1F78" w:rsidP="00427616">
      <w:pPr>
        <w:spacing w:line="480" w:lineRule="auto"/>
      </w:pPr>
      <w:r w:rsidRPr="006A1F78">
        <w:lastRenderedPageBreak/>
        <w:t xml:space="preserve">Table </w:t>
      </w:r>
      <w:r w:rsidR="00DE119C">
        <w:t>1</w:t>
      </w:r>
      <w:r w:rsidRPr="006A1F78">
        <w:t xml:space="preserve">. Explanatory variables used </w:t>
      </w:r>
      <w:del w:id="297" w:author="Erik" w:date="2023-06-20T12:50:00Z">
        <w:r w:rsidRPr="006A1F78" w:rsidDel="005D2AFE">
          <w:delText>in the modeling of</w:delText>
        </w:r>
      </w:del>
      <w:ins w:id="298" w:author="Erik" w:date="2023-06-20T12:50:00Z">
        <w:r w:rsidR="005D2AFE">
          <w:t>to mode</w:t>
        </w:r>
      </w:ins>
      <w:ins w:id="299" w:author="Erik" w:date="2023-06-20T12:51:00Z">
        <w:r w:rsidR="005D2AFE">
          <w:t>l</w:t>
        </w:r>
      </w:ins>
      <w:r w:rsidRPr="006A1F78">
        <w:t xml:space="preserve"> woodcock distributions in Pennsylvania, USA. Suites indicate conceptual grouping of variables into classes relevant to woodcock </w:t>
      </w:r>
      <w:commentRangeStart w:id="300"/>
      <w:del w:id="301" w:author="Erik" w:date="2023-06-20T12:51:00Z">
        <w:r w:rsidRPr="006A1F78" w:rsidDel="005D2AFE">
          <w:delText>occupancy</w:delText>
        </w:r>
      </w:del>
      <w:ins w:id="302" w:author="Erik" w:date="2023-06-20T12:51:00Z">
        <w:r w:rsidR="005D2AFE" w:rsidRPr="006A1F78">
          <w:t>occu</w:t>
        </w:r>
        <w:r w:rsidR="005D2AFE">
          <w:t>rrence</w:t>
        </w:r>
      </w:ins>
      <w:r w:rsidRPr="006A1F78">
        <w:t>.</w:t>
      </w:r>
      <w:commentRangeEnd w:id="300"/>
      <w:r w:rsidR="005D2AFE">
        <w:rPr>
          <w:rStyle w:val="CommentReference"/>
        </w:rPr>
        <w:commentReference w:id="300"/>
      </w:r>
    </w:p>
    <w:tbl>
      <w:tblPr>
        <w:tblStyle w:val="TableGrid"/>
        <w:tblW w:w="0" w:type="auto"/>
        <w:tblCellMar>
          <w:bottom w:w="72" w:type="dxa"/>
        </w:tblCellMar>
        <w:tblLook w:val="04A0" w:firstRow="1" w:lastRow="0" w:firstColumn="1" w:lastColumn="0" w:noHBand="0" w:noVBand="1"/>
      </w:tblPr>
      <w:tblGrid>
        <w:gridCol w:w="3116"/>
        <w:gridCol w:w="3116"/>
        <w:gridCol w:w="3117"/>
      </w:tblGrid>
      <w:tr w:rsidR="007237E2" w14:paraId="6C81FCDD" w14:textId="77777777" w:rsidTr="00B475A7">
        <w:tc>
          <w:tcPr>
            <w:tcW w:w="3116" w:type="dxa"/>
            <w:tcBorders>
              <w:left w:val="nil"/>
              <w:bottom w:val="single" w:sz="4" w:space="0" w:color="auto"/>
              <w:right w:val="nil"/>
            </w:tcBorders>
          </w:tcPr>
          <w:p w14:paraId="2A5EE565" w14:textId="77777777" w:rsidR="007237E2" w:rsidRPr="00251D89" w:rsidRDefault="007237E2" w:rsidP="00B475A7">
            <w:pPr>
              <w:rPr>
                <w:b/>
                <w:bCs/>
              </w:rPr>
            </w:pPr>
            <w:r w:rsidRPr="00251D89">
              <w:rPr>
                <w:b/>
                <w:bCs/>
              </w:rPr>
              <w:t>Suite</w:t>
            </w:r>
          </w:p>
        </w:tc>
        <w:tc>
          <w:tcPr>
            <w:tcW w:w="3116" w:type="dxa"/>
            <w:tcBorders>
              <w:left w:val="nil"/>
              <w:bottom w:val="single" w:sz="4" w:space="0" w:color="auto"/>
              <w:right w:val="nil"/>
            </w:tcBorders>
          </w:tcPr>
          <w:p w14:paraId="15931A34" w14:textId="77777777" w:rsidR="007237E2" w:rsidRPr="00251D89" w:rsidRDefault="007237E2" w:rsidP="00B475A7">
            <w:pPr>
              <w:rPr>
                <w:b/>
                <w:bCs/>
              </w:rPr>
            </w:pPr>
            <w:r w:rsidRPr="00251D89">
              <w:rPr>
                <w:b/>
                <w:bCs/>
              </w:rPr>
              <w:t>Covariate</w:t>
            </w:r>
          </w:p>
        </w:tc>
        <w:tc>
          <w:tcPr>
            <w:tcW w:w="3117" w:type="dxa"/>
            <w:tcBorders>
              <w:left w:val="nil"/>
              <w:bottom w:val="single" w:sz="4" w:space="0" w:color="auto"/>
              <w:right w:val="nil"/>
            </w:tcBorders>
          </w:tcPr>
          <w:p w14:paraId="4760ED72" w14:textId="77777777" w:rsidR="007237E2" w:rsidRPr="00251D89" w:rsidRDefault="007237E2" w:rsidP="00B475A7">
            <w:pPr>
              <w:rPr>
                <w:b/>
                <w:bCs/>
              </w:rPr>
            </w:pPr>
            <w:r w:rsidRPr="00251D89">
              <w:rPr>
                <w:b/>
                <w:bCs/>
              </w:rPr>
              <w:t>Source</w:t>
            </w:r>
          </w:p>
        </w:tc>
      </w:tr>
      <w:tr w:rsidR="007237E2" w14:paraId="357C269C" w14:textId="77777777" w:rsidTr="00B475A7">
        <w:tc>
          <w:tcPr>
            <w:tcW w:w="3116" w:type="dxa"/>
            <w:tcBorders>
              <w:left w:val="nil"/>
              <w:bottom w:val="nil"/>
              <w:right w:val="nil"/>
            </w:tcBorders>
          </w:tcPr>
          <w:p w14:paraId="51CE8AF1" w14:textId="77777777" w:rsidR="007237E2" w:rsidRDefault="007237E2" w:rsidP="00B475A7">
            <w:r>
              <w:t>Land use/land cover</w:t>
            </w:r>
          </w:p>
        </w:tc>
        <w:tc>
          <w:tcPr>
            <w:tcW w:w="3116" w:type="dxa"/>
            <w:tcBorders>
              <w:left w:val="nil"/>
              <w:bottom w:val="nil"/>
              <w:right w:val="nil"/>
            </w:tcBorders>
          </w:tcPr>
          <w:p w14:paraId="7BB525AD" w14:textId="77777777" w:rsidR="007237E2" w:rsidRDefault="007237E2" w:rsidP="00B475A7">
            <w:r>
              <w:t>Land use/land cover</w:t>
            </w:r>
          </w:p>
        </w:tc>
        <w:tc>
          <w:tcPr>
            <w:tcW w:w="3117" w:type="dxa"/>
            <w:tcBorders>
              <w:left w:val="nil"/>
              <w:bottom w:val="nil"/>
              <w:right w:val="nil"/>
            </w:tcBorders>
          </w:tcPr>
          <w:p w14:paraId="6F734DCA" w14:textId="7AC7B44E" w:rsidR="007237E2" w:rsidRDefault="007237E2" w:rsidP="00B475A7">
            <w:r>
              <w:rPr>
                <w:noProof/>
              </w:rPr>
              <w:t xml:space="preserve">National Land Cover Dataset </w:t>
            </w:r>
            <w:r w:rsidR="00545061" w:rsidRPr="00545061">
              <w:rPr>
                <w:rFonts w:cs="Calibri"/>
              </w:rPr>
              <w:t>(</w:t>
            </w:r>
            <w:proofErr w:type="spellStart"/>
            <w:r w:rsidR="00545061" w:rsidRPr="00545061">
              <w:rPr>
                <w:rFonts w:cs="Calibri"/>
              </w:rPr>
              <w:t>Jin</w:t>
            </w:r>
            <w:proofErr w:type="spellEnd"/>
            <w:r w:rsidR="00545061" w:rsidRPr="00545061">
              <w:rPr>
                <w:rFonts w:cs="Calibri"/>
              </w:rPr>
              <w:t xml:space="preserve"> et al., 2019)</w:t>
            </w:r>
          </w:p>
        </w:tc>
      </w:tr>
      <w:tr w:rsidR="007237E2" w14:paraId="2FF69B07" w14:textId="77777777" w:rsidTr="00B475A7">
        <w:tc>
          <w:tcPr>
            <w:tcW w:w="3116" w:type="dxa"/>
            <w:tcBorders>
              <w:top w:val="nil"/>
              <w:left w:val="nil"/>
              <w:bottom w:val="nil"/>
              <w:right w:val="nil"/>
            </w:tcBorders>
          </w:tcPr>
          <w:p w14:paraId="76E1FB9F" w14:textId="77777777" w:rsidR="007237E2" w:rsidRDefault="007237E2" w:rsidP="00B475A7">
            <w:r>
              <w:t>Forest successional class</w:t>
            </w:r>
          </w:p>
        </w:tc>
        <w:tc>
          <w:tcPr>
            <w:tcW w:w="3116" w:type="dxa"/>
            <w:tcBorders>
              <w:top w:val="nil"/>
              <w:left w:val="nil"/>
              <w:bottom w:val="nil"/>
              <w:right w:val="nil"/>
            </w:tcBorders>
          </w:tcPr>
          <w:p w14:paraId="567EF181" w14:textId="77777777" w:rsidR="007237E2" w:rsidRDefault="007237E2" w:rsidP="00B475A7">
            <w:r>
              <w:t>Forest successional class</w:t>
            </w:r>
          </w:p>
        </w:tc>
        <w:tc>
          <w:tcPr>
            <w:tcW w:w="3117" w:type="dxa"/>
            <w:tcBorders>
              <w:top w:val="nil"/>
              <w:left w:val="nil"/>
              <w:bottom w:val="nil"/>
              <w:right w:val="nil"/>
            </w:tcBorders>
          </w:tcPr>
          <w:p w14:paraId="5F03CDAF" w14:textId="338DA559" w:rsidR="007237E2" w:rsidRDefault="007237E2" w:rsidP="00B475A7">
            <w:r>
              <w:rPr>
                <w:noProof/>
              </w:rPr>
              <w:t xml:space="preserve">LANDFIRE </w:t>
            </w:r>
            <w:r w:rsidR="00A6689D" w:rsidRPr="00A6689D">
              <w:rPr>
                <w:rFonts w:cs="Calibri"/>
              </w:rPr>
              <w:t>(USGS and USDA, 2020)</w:t>
            </w:r>
          </w:p>
        </w:tc>
      </w:tr>
      <w:tr w:rsidR="007237E2" w14:paraId="39DFA431" w14:textId="77777777" w:rsidTr="00B475A7">
        <w:tc>
          <w:tcPr>
            <w:tcW w:w="3116" w:type="dxa"/>
            <w:vMerge w:val="restart"/>
            <w:tcBorders>
              <w:top w:val="nil"/>
              <w:left w:val="nil"/>
              <w:right w:val="nil"/>
            </w:tcBorders>
          </w:tcPr>
          <w:p w14:paraId="22A616F7" w14:textId="77777777" w:rsidR="007237E2" w:rsidRDefault="007237E2" w:rsidP="00B475A7">
            <w:r>
              <w:t>Topography</w:t>
            </w:r>
          </w:p>
        </w:tc>
        <w:tc>
          <w:tcPr>
            <w:tcW w:w="3116" w:type="dxa"/>
            <w:tcBorders>
              <w:top w:val="nil"/>
              <w:left w:val="nil"/>
              <w:bottom w:val="nil"/>
              <w:right w:val="nil"/>
            </w:tcBorders>
          </w:tcPr>
          <w:p w14:paraId="58CBB6C7" w14:textId="77777777" w:rsidR="007237E2" w:rsidRDefault="007237E2" w:rsidP="00B475A7">
            <w:r>
              <w:t>Elevation</w:t>
            </w:r>
          </w:p>
        </w:tc>
        <w:tc>
          <w:tcPr>
            <w:tcW w:w="3117" w:type="dxa"/>
            <w:tcBorders>
              <w:top w:val="nil"/>
              <w:left w:val="nil"/>
              <w:bottom w:val="nil"/>
              <w:right w:val="nil"/>
            </w:tcBorders>
          </w:tcPr>
          <w:p w14:paraId="1A2FE136" w14:textId="1D56B3BF" w:rsidR="007237E2" w:rsidRDefault="009C3D20" w:rsidP="00B475A7">
            <w:pPr>
              <w:rPr>
                <w:noProof/>
              </w:rPr>
            </w:pPr>
            <w:r w:rsidRPr="009C3D20">
              <w:rPr>
                <w:rFonts w:cs="Calibri"/>
              </w:rPr>
              <w:t xml:space="preserve">USGS </w:t>
            </w:r>
            <w:r w:rsidR="0059210B">
              <w:rPr>
                <w:rFonts w:cs="Calibri"/>
              </w:rPr>
              <w:t>(</w:t>
            </w:r>
            <w:r w:rsidRPr="009C3D20">
              <w:rPr>
                <w:rFonts w:cs="Calibri"/>
              </w:rPr>
              <w:t>2000)</w:t>
            </w:r>
          </w:p>
        </w:tc>
      </w:tr>
      <w:tr w:rsidR="007237E2" w14:paraId="542F8DAA" w14:textId="77777777" w:rsidTr="00B475A7">
        <w:tc>
          <w:tcPr>
            <w:tcW w:w="3116" w:type="dxa"/>
            <w:vMerge/>
            <w:tcBorders>
              <w:left w:val="nil"/>
              <w:bottom w:val="nil"/>
              <w:right w:val="nil"/>
            </w:tcBorders>
          </w:tcPr>
          <w:p w14:paraId="53AAC1E4" w14:textId="77777777" w:rsidR="007237E2" w:rsidRDefault="007237E2" w:rsidP="00B475A7"/>
        </w:tc>
        <w:tc>
          <w:tcPr>
            <w:tcW w:w="3116" w:type="dxa"/>
            <w:tcBorders>
              <w:top w:val="nil"/>
              <w:left w:val="nil"/>
              <w:bottom w:val="nil"/>
              <w:right w:val="nil"/>
            </w:tcBorders>
          </w:tcPr>
          <w:p w14:paraId="58DD3CB7" w14:textId="77777777" w:rsidR="007237E2" w:rsidRDefault="007237E2" w:rsidP="00B475A7">
            <w:r>
              <w:t>Slope</w:t>
            </w:r>
          </w:p>
        </w:tc>
        <w:tc>
          <w:tcPr>
            <w:tcW w:w="3117" w:type="dxa"/>
            <w:tcBorders>
              <w:top w:val="nil"/>
              <w:left w:val="nil"/>
              <w:bottom w:val="nil"/>
              <w:right w:val="nil"/>
            </w:tcBorders>
          </w:tcPr>
          <w:p w14:paraId="3A6F201B" w14:textId="77777777" w:rsidR="007237E2" w:rsidRPr="00CC7065" w:rsidRDefault="007237E2" w:rsidP="00B475A7">
            <w:pPr>
              <w:rPr>
                <w:noProof/>
              </w:rPr>
            </w:pPr>
            <w:r>
              <w:rPr>
                <w:noProof/>
              </w:rPr>
              <w:t>Derived from elevation</w:t>
            </w:r>
          </w:p>
        </w:tc>
      </w:tr>
      <w:tr w:rsidR="007237E2" w14:paraId="56E039B4" w14:textId="77777777" w:rsidTr="00B475A7">
        <w:tc>
          <w:tcPr>
            <w:tcW w:w="3116" w:type="dxa"/>
            <w:tcBorders>
              <w:top w:val="nil"/>
              <w:left w:val="nil"/>
              <w:bottom w:val="nil"/>
              <w:right w:val="nil"/>
            </w:tcBorders>
          </w:tcPr>
          <w:p w14:paraId="3F5A9524" w14:textId="77777777" w:rsidR="007237E2" w:rsidRDefault="007237E2" w:rsidP="00B475A7">
            <w:r>
              <w:t>Region</w:t>
            </w:r>
          </w:p>
        </w:tc>
        <w:tc>
          <w:tcPr>
            <w:tcW w:w="3116" w:type="dxa"/>
            <w:tcBorders>
              <w:top w:val="nil"/>
              <w:left w:val="nil"/>
              <w:bottom w:val="nil"/>
              <w:right w:val="nil"/>
            </w:tcBorders>
          </w:tcPr>
          <w:p w14:paraId="11184C84" w14:textId="77777777" w:rsidR="007237E2" w:rsidRDefault="007237E2" w:rsidP="00B475A7">
            <w:r>
              <w:t>EPA level 3 ecoregions</w:t>
            </w:r>
          </w:p>
        </w:tc>
        <w:tc>
          <w:tcPr>
            <w:tcW w:w="3117" w:type="dxa"/>
            <w:tcBorders>
              <w:top w:val="nil"/>
              <w:left w:val="nil"/>
              <w:bottom w:val="nil"/>
              <w:right w:val="nil"/>
            </w:tcBorders>
          </w:tcPr>
          <w:p w14:paraId="6C3C0D89" w14:textId="48010522" w:rsidR="007237E2" w:rsidRPr="00CC7065" w:rsidRDefault="00A04151" w:rsidP="00B475A7">
            <w:pPr>
              <w:rPr>
                <w:noProof/>
              </w:rPr>
            </w:pPr>
            <w:proofErr w:type="spellStart"/>
            <w:r w:rsidRPr="00A04151">
              <w:rPr>
                <w:rFonts w:cs="Calibri"/>
              </w:rPr>
              <w:t>Omernik</w:t>
            </w:r>
            <w:proofErr w:type="spellEnd"/>
            <w:r w:rsidRPr="00A04151">
              <w:rPr>
                <w:rFonts w:cs="Calibri"/>
              </w:rPr>
              <w:t xml:space="preserve"> and Griffith </w:t>
            </w:r>
            <w:r w:rsidR="001C1277">
              <w:rPr>
                <w:rFonts w:cs="Calibri"/>
              </w:rPr>
              <w:t>(</w:t>
            </w:r>
            <w:r w:rsidRPr="00A04151">
              <w:rPr>
                <w:rFonts w:cs="Calibri"/>
              </w:rPr>
              <w:t>2014)</w:t>
            </w:r>
          </w:p>
        </w:tc>
      </w:tr>
      <w:tr w:rsidR="007237E2" w14:paraId="3EDA4E56" w14:textId="77777777" w:rsidTr="00B475A7">
        <w:tc>
          <w:tcPr>
            <w:tcW w:w="3116" w:type="dxa"/>
            <w:vMerge w:val="restart"/>
            <w:tcBorders>
              <w:top w:val="nil"/>
              <w:left w:val="nil"/>
              <w:right w:val="nil"/>
            </w:tcBorders>
          </w:tcPr>
          <w:p w14:paraId="73128ED2" w14:textId="77777777" w:rsidR="007237E2" w:rsidRDefault="007237E2" w:rsidP="00B475A7">
            <w:r>
              <w:t>Soil moisture</w:t>
            </w:r>
          </w:p>
        </w:tc>
        <w:tc>
          <w:tcPr>
            <w:tcW w:w="3116" w:type="dxa"/>
            <w:tcBorders>
              <w:top w:val="nil"/>
              <w:left w:val="nil"/>
              <w:bottom w:val="nil"/>
              <w:right w:val="nil"/>
            </w:tcBorders>
          </w:tcPr>
          <w:p w14:paraId="29FE05BA" w14:textId="77777777" w:rsidR="007237E2" w:rsidRDefault="007237E2" w:rsidP="00B475A7">
            <w:r>
              <w:t>Soil drainage</w:t>
            </w:r>
          </w:p>
        </w:tc>
        <w:tc>
          <w:tcPr>
            <w:tcW w:w="3117" w:type="dxa"/>
            <w:tcBorders>
              <w:top w:val="nil"/>
              <w:left w:val="nil"/>
              <w:bottom w:val="nil"/>
              <w:right w:val="nil"/>
            </w:tcBorders>
          </w:tcPr>
          <w:p w14:paraId="112E78BB" w14:textId="0CEAFFF8" w:rsidR="007237E2" w:rsidRPr="00CC7065" w:rsidRDefault="007237E2" w:rsidP="00B475A7">
            <w:pPr>
              <w:rPr>
                <w:noProof/>
              </w:rPr>
            </w:pPr>
            <w:r>
              <w:rPr>
                <w:noProof/>
              </w:rPr>
              <w:t xml:space="preserve">Web soil survey </w:t>
            </w:r>
            <w:r w:rsidR="002B1B02" w:rsidRPr="002B1B02">
              <w:rPr>
                <w:rFonts w:cs="Calibri"/>
              </w:rPr>
              <w:t>(NRCS, 2021)</w:t>
            </w:r>
          </w:p>
        </w:tc>
      </w:tr>
      <w:tr w:rsidR="007237E2" w14:paraId="712F865D" w14:textId="77777777" w:rsidTr="00B475A7">
        <w:tc>
          <w:tcPr>
            <w:tcW w:w="3116" w:type="dxa"/>
            <w:vMerge/>
            <w:tcBorders>
              <w:left w:val="nil"/>
              <w:bottom w:val="nil"/>
              <w:right w:val="nil"/>
            </w:tcBorders>
          </w:tcPr>
          <w:p w14:paraId="57FC201E" w14:textId="77777777" w:rsidR="007237E2" w:rsidRDefault="007237E2" w:rsidP="00B475A7"/>
        </w:tc>
        <w:tc>
          <w:tcPr>
            <w:tcW w:w="3116" w:type="dxa"/>
            <w:tcBorders>
              <w:top w:val="nil"/>
              <w:left w:val="nil"/>
              <w:bottom w:val="nil"/>
              <w:right w:val="nil"/>
            </w:tcBorders>
          </w:tcPr>
          <w:p w14:paraId="7E6907CB" w14:textId="77777777" w:rsidR="007237E2" w:rsidRDefault="007237E2" w:rsidP="00B475A7">
            <w:r>
              <w:t>To</w:t>
            </w:r>
            <w:r w:rsidRPr="00427616">
              <w:t>pographic wetness index</w:t>
            </w:r>
          </w:p>
        </w:tc>
        <w:tc>
          <w:tcPr>
            <w:tcW w:w="3117" w:type="dxa"/>
            <w:tcBorders>
              <w:top w:val="nil"/>
              <w:left w:val="nil"/>
              <w:bottom w:val="nil"/>
              <w:right w:val="nil"/>
            </w:tcBorders>
          </w:tcPr>
          <w:p w14:paraId="1E5D0257" w14:textId="122745F5" w:rsidR="007237E2" w:rsidRPr="00CC7065" w:rsidRDefault="007237E2" w:rsidP="00B475A7">
            <w:pPr>
              <w:rPr>
                <w:noProof/>
              </w:rPr>
            </w:pPr>
            <w:r>
              <w:rPr>
                <w:noProof/>
              </w:rPr>
              <w:t xml:space="preserve">Derived from elevation using </w:t>
            </w:r>
            <w:r w:rsidR="00FB5F80" w:rsidRPr="00FB5F80">
              <w:rPr>
                <w:rFonts w:cs="Calibri"/>
              </w:rPr>
              <w:t xml:space="preserve">Fink </w:t>
            </w:r>
            <w:r w:rsidR="0063645F">
              <w:rPr>
                <w:rFonts w:cs="Calibri"/>
              </w:rPr>
              <w:t>(</w:t>
            </w:r>
            <w:r w:rsidR="00FB5F80" w:rsidRPr="00FB5F80">
              <w:rPr>
                <w:rFonts w:cs="Calibri"/>
              </w:rPr>
              <w:t>2013)</w:t>
            </w:r>
          </w:p>
        </w:tc>
      </w:tr>
      <w:tr w:rsidR="007237E2" w14:paraId="7F1C90C3" w14:textId="77777777" w:rsidTr="00B475A7">
        <w:tc>
          <w:tcPr>
            <w:tcW w:w="3116" w:type="dxa"/>
            <w:vMerge w:val="restart"/>
            <w:tcBorders>
              <w:top w:val="nil"/>
              <w:left w:val="nil"/>
              <w:bottom w:val="nil"/>
              <w:right w:val="nil"/>
            </w:tcBorders>
          </w:tcPr>
          <w:p w14:paraId="474297EB" w14:textId="77777777" w:rsidR="007237E2" w:rsidRDefault="007237E2" w:rsidP="00B475A7">
            <w:r>
              <w:t>Landscape composition</w:t>
            </w:r>
          </w:p>
          <w:p w14:paraId="60CAEF35" w14:textId="77777777" w:rsidR="007237E2" w:rsidRDefault="007237E2" w:rsidP="00B475A7">
            <w:pPr>
              <w:spacing w:after="0" w:line="240" w:lineRule="auto"/>
            </w:pPr>
            <w:r>
              <w:t>(0.5, 1, 5, and 10km scales)</w:t>
            </w:r>
          </w:p>
        </w:tc>
        <w:tc>
          <w:tcPr>
            <w:tcW w:w="3116" w:type="dxa"/>
            <w:tcBorders>
              <w:top w:val="nil"/>
              <w:left w:val="nil"/>
              <w:bottom w:val="nil"/>
              <w:right w:val="nil"/>
            </w:tcBorders>
          </w:tcPr>
          <w:p w14:paraId="6447A01D" w14:textId="77777777" w:rsidR="007237E2" w:rsidRDefault="007237E2" w:rsidP="00B475A7">
            <w:r>
              <w:t>% Forest</w:t>
            </w:r>
          </w:p>
        </w:tc>
        <w:tc>
          <w:tcPr>
            <w:tcW w:w="3117" w:type="dxa"/>
            <w:vMerge w:val="restart"/>
            <w:tcBorders>
              <w:top w:val="nil"/>
              <w:left w:val="nil"/>
              <w:bottom w:val="nil"/>
              <w:right w:val="nil"/>
            </w:tcBorders>
          </w:tcPr>
          <w:p w14:paraId="2AD66CE7" w14:textId="71F97122" w:rsidR="007237E2" w:rsidRDefault="007237E2" w:rsidP="00B475A7">
            <w:pPr>
              <w:rPr>
                <w:noProof/>
              </w:rPr>
            </w:pPr>
            <w:r>
              <w:rPr>
                <w:noProof/>
              </w:rPr>
              <w:t xml:space="preserve">Derived from National Land </w:t>
            </w:r>
            <w:r w:rsidRPr="001B2C13">
              <w:rPr>
                <w:noProof/>
              </w:rPr>
              <w:t>Cover Dataset using landscapemetrics</w:t>
            </w:r>
            <w:r>
              <w:rPr>
                <w:noProof/>
              </w:rPr>
              <w:t xml:space="preserve"> </w:t>
            </w:r>
            <w:r w:rsidR="00FF2ACC" w:rsidRPr="00FF2ACC">
              <w:rPr>
                <w:rFonts w:cs="Calibri"/>
              </w:rPr>
              <w:t>(</w:t>
            </w:r>
            <w:proofErr w:type="spellStart"/>
            <w:r w:rsidR="00FF2ACC" w:rsidRPr="00FF2ACC">
              <w:rPr>
                <w:rFonts w:cs="Calibri"/>
              </w:rPr>
              <w:t>Hesselbarth</w:t>
            </w:r>
            <w:proofErr w:type="spellEnd"/>
            <w:r w:rsidR="00FF2ACC" w:rsidRPr="00FF2ACC">
              <w:rPr>
                <w:rFonts w:cs="Calibri"/>
              </w:rPr>
              <w:t xml:space="preserve"> et al., 2019)</w:t>
            </w:r>
          </w:p>
        </w:tc>
      </w:tr>
      <w:tr w:rsidR="007237E2" w14:paraId="5333A6A6" w14:textId="77777777" w:rsidTr="00B475A7">
        <w:tc>
          <w:tcPr>
            <w:tcW w:w="3116" w:type="dxa"/>
            <w:vMerge/>
            <w:tcBorders>
              <w:left w:val="nil"/>
              <w:bottom w:val="nil"/>
              <w:right w:val="nil"/>
            </w:tcBorders>
          </w:tcPr>
          <w:p w14:paraId="05EA878C" w14:textId="77777777" w:rsidR="007237E2" w:rsidRDefault="007237E2" w:rsidP="00B475A7"/>
        </w:tc>
        <w:tc>
          <w:tcPr>
            <w:tcW w:w="3116" w:type="dxa"/>
            <w:tcBorders>
              <w:top w:val="nil"/>
              <w:left w:val="nil"/>
              <w:bottom w:val="nil"/>
              <w:right w:val="nil"/>
            </w:tcBorders>
          </w:tcPr>
          <w:p w14:paraId="115EBF55" w14:textId="77777777" w:rsidR="007237E2" w:rsidRDefault="007237E2" w:rsidP="00B475A7">
            <w:r>
              <w:t>% Agricultural</w:t>
            </w:r>
          </w:p>
        </w:tc>
        <w:tc>
          <w:tcPr>
            <w:tcW w:w="3117" w:type="dxa"/>
            <w:vMerge/>
            <w:tcBorders>
              <w:left w:val="nil"/>
              <w:bottom w:val="nil"/>
              <w:right w:val="nil"/>
            </w:tcBorders>
          </w:tcPr>
          <w:p w14:paraId="7ADEDF91" w14:textId="77777777" w:rsidR="007237E2" w:rsidRDefault="007237E2" w:rsidP="00B475A7">
            <w:pPr>
              <w:rPr>
                <w:noProof/>
              </w:rPr>
            </w:pPr>
          </w:p>
        </w:tc>
      </w:tr>
      <w:tr w:rsidR="007237E2" w14:paraId="201F5E35" w14:textId="77777777" w:rsidTr="00B475A7">
        <w:tc>
          <w:tcPr>
            <w:tcW w:w="3116" w:type="dxa"/>
            <w:vMerge/>
            <w:tcBorders>
              <w:left w:val="nil"/>
              <w:bottom w:val="nil"/>
              <w:right w:val="nil"/>
            </w:tcBorders>
          </w:tcPr>
          <w:p w14:paraId="7F8D1A93" w14:textId="77777777" w:rsidR="007237E2" w:rsidRDefault="007237E2" w:rsidP="00B475A7"/>
        </w:tc>
        <w:tc>
          <w:tcPr>
            <w:tcW w:w="3116" w:type="dxa"/>
            <w:tcBorders>
              <w:top w:val="nil"/>
              <w:left w:val="nil"/>
              <w:bottom w:val="nil"/>
              <w:right w:val="nil"/>
            </w:tcBorders>
          </w:tcPr>
          <w:p w14:paraId="6341654C" w14:textId="77777777" w:rsidR="007237E2" w:rsidRDefault="007237E2" w:rsidP="00B475A7">
            <w:r>
              <w:t>% Developed</w:t>
            </w:r>
          </w:p>
        </w:tc>
        <w:tc>
          <w:tcPr>
            <w:tcW w:w="3117" w:type="dxa"/>
            <w:vMerge/>
            <w:tcBorders>
              <w:left w:val="nil"/>
              <w:bottom w:val="nil"/>
              <w:right w:val="nil"/>
            </w:tcBorders>
          </w:tcPr>
          <w:p w14:paraId="5ED80407" w14:textId="77777777" w:rsidR="007237E2" w:rsidRDefault="007237E2" w:rsidP="00B475A7">
            <w:pPr>
              <w:rPr>
                <w:noProof/>
              </w:rPr>
            </w:pPr>
          </w:p>
        </w:tc>
      </w:tr>
      <w:tr w:rsidR="007237E2" w14:paraId="5DBDEDF5" w14:textId="77777777" w:rsidTr="00B475A7">
        <w:tc>
          <w:tcPr>
            <w:tcW w:w="3116" w:type="dxa"/>
            <w:vMerge w:val="restart"/>
            <w:tcBorders>
              <w:top w:val="nil"/>
              <w:left w:val="nil"/>
              <w:right w:val="nil"/>
            </w:tcBorders>
          </w:tcPr>
          <w:p w14:paraId="6E6DCCAD" w14:textId="77777777" w:rsidR="007237E2" w:rsidRDefault="007237E2" w:rsidP="00B475A7">
            <w:r>
              <w:t>Landscape configuration</w:t>
            </w:r>
          </w:p>
          <w:p w14:paraId="0551F63F" w14:textId="77777777" w:rsidR="007237E2" w:rsidRDefault="007237E2" w:rsidP="00B475A7">
            <w:pPr>
              <w:spacing w:after="0" w:line="240" w:lineRule="auto"/>
            </w:pPr>
            <w:r>
              <w:t>(0.5, 1, 5, and 10km scales)</w:t>
            </w:r>
          </w:p>
        </w:tc>
        <w:tc>
          <w:tcPr>
            <w:tcW w:w="3116" w:type="dxa"/>
            <w:tcBorders>
              <w:top w:val="nil"/>
              <w:left w:val="nil"/>
              <w:bottom w:val="nil"/>
              <w:right w:val="nil"/>
            </w:tcBorders>
          </w:tcPr>
          <w:p w14:paraId="346089DB" w14:textId="77777777" w:rsidR="007237E2" w:rsidRDefault="007237E2" w:rsidP="00B475A7">
            <w:r>
              <w:t>Aggregation index</w:t>
            </w:r>
          </w:p>
        </w:tc>
        <w:tc>
          <w:tcPr>
            <w:tcW w:w="3117" w:type="dxa"/>
            <w:vMerge w:val="restart"/>
            <w:tcBorders>
              <w:top w:val="nil"/>
              <w:left w:val="nil"/>
              <w:right w:val="nil"/>
            </w:tcBorders>
          </w:tcPr>
          <w:p w14:paraId="76956E85" w14:textId="0D1D9AE2" w:rsidR="007237E2" w:rsidRDefault="007237E2" w:rsidP="00B475A7">
            <w:pPr>
              <w:rPr>
                <w:noProof/>
              </w:rPr>
            </w:pPr>
            <w:r>
              <w:rPr>
                <w:noProof/>
              </w:rPr>
              <w:t xml:space="preserve">Derived from National Land Cover Dataset using landscapemetrics </w:t>
            </w:r>
            <w:r w:rsidR="00F735E5" w:rsidRPr="00F735E5">
              <w:rPr>
                <w:rFonts w:cs="Calibri"/>
              </w:rPr>
              <w:t>(</w:t>
            </w:r>
            <w:proofErr w:type="spellStart"/>
            <w:r w:rsidR="00F735E5" w:rsidRPr="00F735E5">
              <w:rPr>
                <w:rFonts w:cs="Calibri"/>
              </w:rPr>
              <w:t>Hesselbarth</w:t>
            </w:r>
            <w:proofErr w:type="spellEnd"/>
            <w:r w:rsidR="00F735E5" w:rsidRPr="00F735E5">
              <w:rPr>
                <w:rFonts w:cs="Calibri"/>
              </w:rPr>
              <w:t xml:space="preserve"> et al., 2019)</w:t>
            </w:r>
          </w:p>
        </w:tc>
      </w:tr>
      <w:tr w:rsidR="007237E2" w14:paraId="20E3B2FB" w14:textId="77777777" w:rsidTr="00B475A7">
        <w:tc>
          <w:tcPr>
            <w:tcW w:w="3116" w:type="dxa"/>
            <w:vMerge/>
            <w:tcBorders>
              <w:left w:val="nil"/>
              <w:right w:val="nil"/>
            </w:tcBorders>
          </w:tcPr>
          <w:p w14:paraId="5A5EC3C4" w14:textId="77777777" w:rsidR="007237E2" w:rsidRDefault="007237E2" w:rsidP="00B475A7"/>
        </w:tc>
        <w:tc>
          <w:tcPr>
            <w:tcW w:w="3116" w:type="dxa"/>
            <w:tcBorders>
              <w:top w:val="nil"/>
              <w:left w:val="nil"/>
              <w:bottom w:val="nil"/>
              <w:right w:val="nil"/>
            </w:tcBorders>
          </w:tcPr>
          <w:p w14:paraId="00892866" w14:textId="77777777" w:rsidR="007237E2" w:rsidRDefault="007237E2" w:rsidP="00B475A7">
            <w:r>
              <w:t>Cohesion</w:t>
            </w:r>
          </w:p>
        </w:tc>
        <w:tc>
          <w:tcPr>
            <w:tcW w:w="3117" w:type="dxa"/>
            <w:vMerge/>
            <w:tcBorders>
              <w:left w:val="nil"/>
              <w:right w:val="nil"/>
            </w:tcBorders>
          </w:tcPr>
          <w:p w14:paraId="28DF7DA4" w14:textId="77777777" w:rsidR="007237E2" w:rsidRDefault="007237E2" w:rsidP="00B475A7">
            <w:pPr>
              <w:rPr>
                <w:noProof/>
              </w:rPr>
            </w:pPr>
          </w:p>
        </w:tc>
      </w:tr>
      <w:tr w:rsidR="007237E2" w14:paraId="2B8E22B6" w14:textId="77777777" w:rsidTr="00B475A7">
        <w:tc>
          <w:tcPr>
            <w:tcW w:w="3116" w:type="dxa"/>
            <w:vMerge/>
            <w:tcBorders>
              <w:left w:val="nil"/>
              <w:right w:val="nil"/>
            </w:tcBorders>
          </w:tcPr>
          <w:p w14:paraId="5A560137" w14:textId="77777777" w:rsidR="007237E2" w:rsidRDefault="007237E2" w:rsidP="00B475A7"/>
        </w:tc>
        <w:tc>
          <w:tcPr>
            <w:tcW w:w="3116" w:type="dxa"/>
            <w:tcBorders>
              <w:top w:val="nil"/>
              <w:left w:val="nil"/>
              <w:right w:val="nil"/>
            </w:tcBorders>
          </w:tcPr>
          <w:p w14:paraId="30797BC0" w14:textId="77777777" w:rsidR="007237E2" w:rsidRDefault="007237E2" w:rsidP="00B475A7">
            <w:r>
              <w:t>Edge density</w:t>
            </w:r>
          </w:p>
        </w:tc>
        <w:tc>
          <w:tcPr>
            <w:tcW w:w="3117" w:type="dxa"/>
            <w:vMerge/>
            <w:tcBorders>
              <w:left w:val="nil"/>
              <w:right w:val="nil"/>
            </w:tcBorders>
          </w:tcPr>
          <w:p w14:paraId="3F8D51F6" w14:textId="77777777" w:rsidR="007237E2" w:rsidRDefault="007237E2" w:rsidP="00B475A7">
            <w:pPr>
              <w:rPr>
                <w:noProof/>
              </w:rPr>
            </w:pPr>
          </w:p>
        </w:tc>
      </w:tr>
    </w:tbl>
    <w:p w14:paraId="0FE1E166" w14:textId="3860A38F" w:rsidR="005318C0" w:rsidRPr="00B4633E" w:rsidRDefault="00571558" w:rsidP="00B4633E">
      <w:pPr>
        <w:spacing w:after="0" w:line="240" w:lineRule="auto"/>
      </w:pPr>
      <w:r>
        <w:br w:type="page"/>
      </w:r>
    </w:p>
    <w:p w14:paraId="2B462080" w14:textId="62E349A8" w:rsidR="001D5C4C" w:rsidRDefault="003711F9" w:rsidP="008A2B47">
      <w:pPr>
        <w:spacing w:line="480" w:lineRule="auto"/>
      </w:pPr>
      <w:r>
        <w:rPr>
          <w:i/>
          <w:iCs/>
        </w:rPr>
        <w:lastRenderedPageBreak/>
        <w:t xml:space="preserve">2.4 </w:t>
      </w:r>
      <w:r w:rsidR="001D5C4C">
        <w:rPr>
          <w:i/>
          <w:iCs/>
        </w:rPr>
        <w:t>Analysis of covariate relationships</w:t>
      </w:r>
      <w:r w:rsidR="001C66B4">
        <w:rPr>
          <w:i/>
          <w:iCs/>
        </w:rPr>
        <w:t xml:space="preserve"> and spatial distribution of seasonal habitat</w:t>
      </w:r>
    </w:p>
    <w:p w14:paraId="4FC727AB" w14:textId="5EB2EDBB" w:rsidR="00BC72CD" w:rsidRDefault="00DE77FC" w:rsidP="008A2B47">
      <w:pPr>
        <w:spacing w:line="480" w:lineRule="auto"/>
      </w:pPr>
      <w:r>
        <w:t xml:space="preserve">Random forest techniques do not </w:t>
      </w:r>
      <w:r w:rsidR="002917F5">
        <w:t>provide easily interpretable covariate relationships</w:t>
      </w:r>
      <w:r w:rsidR="00E7758F">
        <w:t xml:space="preserve">, </w:t>
      </w:r>
      <w:r w:rsidR="00002A1E">
        <w:t xml:space="preserve">leaving the user to </w:t>
      </w:r>
      <w:r w:rsidR="000C44AF">
        <w:t>determine</w:t>
      </w:r>
      <w:r w:rsidR="00FC5530">
        <w:t xml:space="preserve"> how</w:t>
      </w:r>
      <w:r w:rsidR="000759AB">
        <w:t xml:space="preserve"> covariates</w:t>
      </w:r>
      <w:r w:rsidR="00E7758F">
        <w:t xml:space="preserve"> </w:t>
      </w:r>
      <w:r w:rsidR="00750A4E">
        <w:t xml:space="preserve">might </w:t>
      </w:r>
      <w:r w:rsidR="00033C31">
        <w:t>influ</w:t>
      </w:r>
      <w:r w:rsidR="002610F7">
        <w:t>ence the outcomes of the model</w:t>
      </w:r>
      <w:r w:rsidR="00F341EE">
        <w:t xml:space="preserve"> </w:t>
      </w:r>
      <w:r w:rsidR="003B0066" w:rsidRPr="003B0066">
        <w:rPr>
          <w:rFonts w:cs="Calibri"/>
        </w:rPr>
        <w:t>(</w:t>
      </w:r>
      <w:proofErr w:type="spellStart"/>
      <w:r w:rsidR="003B0066" w:rsidRPr="003B0066">
        <w:rPr>
          <w:rFonts w:cs="Calibri"/>
        </w:rPr>
        <w:t>Breiman</w:t>
      </w:r>
      <w:proofErr w:type="spellEnd"/>
      <w:r w:rsidR="003B0066" w:rsidRPr="003B0066">
        <w:rPr>
          <w:rFonts w:cs="Calibri"/>
        </w:rPr>
        <w:t>, 2001)</w:t>
      </w:r>
      <w:r w:rsidR="002610F7">
        <w:t>.</w:t>
      </w:r>
      <w:ins w:id="303" w:author="Erik" w:date="2023-06-20T12:55:00Z">
        <w:del w:id="304" w:author="Liam Berigan" w:date="2023-06-22T11:28:00Z">
          <w:r w:rsidR="001631BF" w:rsidDel="004E734B">
            <w:delText xml:space="preserve"> </w:delText>
          </w:r>
        </w:del>
        <w:r w:rsidR="001631BF">
          <w:t xml:space="preserve"> While we were not interested in exploring woodcock-habitat relationships </w:t>
        </w:r>
      </w:ins>
      <w:ins w:id="305" w:author="Erik" w:date="2023-06-20T12:56:00Z">
        <w:r w:rsidR="001631BF">
          <w:t>per se</w:t>
        </w:r>
      </w:ins>
      <w:ins w:id="306" w:author="Erik" w:date="2023-06-20T14:05:00Z">
        <w:r w:rsidR="002C1330">
          <w:t xml:space="preserve">, we </w:t>
        </w:r>
      </w:ins>
      <w:ins w:id="307" w:author="Erik" w:date="2023-06-20T14:07:00Z">
        <w:r w:rsidR="002C1330">
          <w:t>s</w:t>
        </w:r>
      </w:ins>
      <w:ins w:id="308" w:author="Erik" w:date="2023-06-20T14:05:00Z">
        <w:r w:rsidR="002C1330">
          <w:t>ought to understand how environmental variables contributed to model predictions.</w:t>
        </w:r>
      </w:ins>
      <w:r w:rsidR="002610F7">
        <w:t xml:space="preserve"> </w:t>
      </w:r>
      <w:del w:id="309" w:author="Erik" w:date="2023-06-20T14:08:00Z">
        <w:r w:rsidR="00BC72CD" w:rsidDel="002C1330">
          <w:delText xml:space="preserve">We </w:delText>
        </w:r>
      </w:del>
      <w:del w:id="310" w:author="Erik" w:date="2023-06-20T14:05:00Z">
        <w:r w:rsidR="00BC72CD" w:rsidDel="002C1330">
          <w:delText>elected to use</w:delText>
        </w:r>
      </w:del>
      <w:del w:id="311" w:author="Erik" w:date="2023-06-20T14:08:00Z">
        <w:r w:rsidR="00BC72CD" w:rsidDel="002C1330">
          <w:delText xml:space="preserve"> hex plots to </w:delText>
        </w:r>
        <w:r w:rsidR="00F341EE" w:rsidDel="002C1330">
          <w:delText>visually identify trends between covariates and predictive layers</w:delText>
        </w:r>
      </w:del>
      <w:del w:id="312" w:author="Erik" w:date="2023-06-20T14:07:00Z">
        <w:r w:rsidR="008A08B2" w:rsidDel="002C1330">
          <w:delText>. To create hex plots</w:delText>
        </w:r>
      </w:del>
      <w:del w:id="313" w:author="Erik" w:date="2023-06-20T14:08:00Z">
        <w:r w:rsidR="008A08B2" w:rsidDel="002C1330">
          <w:delText>, w</w:delText>
        </w:r>
      </w:del>
      <w:ins w:id="314" w:author="Erik" w:date="2023-06-20T14:08:00Z">
        <w:r w:rsidR="002C1330">
          <w:t>W</w:t>
        </w:r>
      </w:ins>
      <w:r w:rsidR="008A08B2">
        <w:t xml:space="preserve">e sampled covariate values and </w:t>
      </w:r>
      <w:ins w:id="315" w:author="Erik" w:date="2023-06-20T14:08:00Z">
        <w:r w:rsidR="002C1330">
          <w:t>model-</w:t>
        </w:r>
      </w:ins>
      <w:r w:rsidR="008A08B2">
        <w:t xml:space="preserve">predicted </w:t>
      </w:r>
      <w:del w:id="316" w:author="Erik" w:date="2023-06-20T14:08:00Z">
        <w:r w:rsidR="008A08B2" w:rsidDel="002C1330">
          <w:delText xml:space="preserve">migratory and breeding season </w:delText>
        </w:r>
      </w:del>
      <w:r w:rsidR="008A08B2">
        <w:t xml:space="preserve">suitability at 10,000 randomly distributed points throughout </w:t>
      </w:r>
      <w:proofErr w:type="gramStart"/>
      <w:r w:rsidR="008A08B2">
        <w:t>Pennsylvania</w:t>
      </w:r>
      <w:ins w:id="317" w:author="Erik" w:date="2023-06-20T14:08:00Z">
        <w:r w:rsidR="002C1330">
          <w:t>, and</w:t>
        </w:r>
        <w:proofErr w:type="gramEnd"/>
        <w:r w:rsidR="002C1330">
          <w:t xml:space="preserve"> used hex plots to visualize trends between covariates and predictions for each season</w:t>
        </w:r>
      </w:ins>
      <w:r w:rsidR="008A08B2">
        <w:t>.</w:t>
      </w:r>
      <w:r w:rsidR="009E2F7E">
        <w:t xml:space="preserve"> </w:t>
      </w:r>
      <w:del w:id="318" w:author="Erik" w:date="2023-06-20T14:09:00Z">
        <w:r w:rsidR="009E2F7E" w:rsidDel="002C1330">
          <w:delText xml:space="preserve">We visually inspected those hex plots to </w:delText>
        </w:r>
        <w:r w:rsidR="00502895" w:rsidDel="002C1330">
          <w:delText xml:space="preserve">identify relationships between </w:delText>
        </w:r>
        <w:r w:rsidR="0089381B" w:rsidDel="002C1330">
          <w:delText xml:space="preserve">the most important </w:delText>
        </w:r>
        <w:r w:rsidR="00F7330F" w:rsidDel="002C1330">
          <w:delText>covariates</w:delText>
        </w:r>
        <w:r w:rsidR="0089381B" w:rsidDel="002C1330">
          <w:delText>, determined using</w:delText>
        </w:r>
        <w:r w:rsidR="00C1341A" w:rsidDel="002C1330">
          <w:delText xml:space="preserve"> the variable selection approach described above,</w:delText>
        </w:r>
        <w:r w:rsidR="00F7330F" w:rsidDel="002C1330">
          <w:delText xml:space="preserve"> </w:delText>
        </w:r>
        <w:r w:rsidR="0089381B" w:rsidDel="002C1330">
          <w:delText xml:space="preserve">and </w:delText>
        </w:r>
        <w:r w:rsidR="00C1341A" w:rsidDel="002C1330">
          <w:delText xml:space="preserve">the associated </w:delText>
        </w:r>
        <w:r w:rsidR="0089381B" w:rsidDel="002C1330">
          <w:delText>predictive layer</w:delText>
        </w:r>
        <w:r w:rsidR="00C1341A" w:rsidDel="002C1330">
          <w:delText>.</w:delText>
        </w:r>
      </w:del>
    </w:p>
    <w:p w14:paraId="38B5745A" w14:textId="4A5B28B3" w:rsidR="00E9482A" w:rsidRDefault="00CF62BA" w:rsidP="00E9482A">
      <w:pPr>
        <w:spacing w:line="480" w:lineRule="auto"/>
        <w:ind w:firstLine="720"/>
      </w:pPr>
      <w:r>
        <w:t xml:space="preserve">To </w:t>
      </w:r>
      <w:r w:rsidR="00B06D9E">
        <w:t xml:space="preserve">highlight regional differences in </w:t>
      </w:r>
      <w:r w:rsidR="00531038">
        <w:t xml:space="preserve">the distribution of breeding and migratory habitat, we </w:t>
      </w:r>
      <w:del w:id="319" w:author="Erik" w:date="2023-06-20T14:09:00Z">
        <w:r w:rsidR="00A43657" w:rsidDel="002C1330">
          <w:delText>created a figure demonstrating</w:delText>
        </w:r>
        <w:r w:rsidR="000B5A6E" w:rsidDel="002C1330">
          <w:delText xml:space="preserve"> how</w:delText>
        </w:r>
      </w:del>
      <w:ins w:id="320" w:author="Erik" w:date="2023-06-20T14:09:00Z">
        <w:r w:rsidR="002C1330">
          <w:t>evaluated variability in</w:t>
        </w:r>
      </w:ins>
      <w:r w:rsidR="000B5A6E">
        <w:t xml:space="preserve"> season-specific </w:t>
      </w:r>
      <w:commentRangeStart w:id="321"/>
      <w:r w:rsidR="000B5A6E">
        <w:t xml:space="preserve">habitat suitability </w:t>
      </w:r>
      <w:del w:id="322" w:author="Erik" w:date="2023-06-20T14:10:00Z">
        <w:r w:rsidR="000B5A6E" w:rsidDel="002C1330">
          <w:delText>varies by</w:delText>
        </w:r>
      </w:del>
      <w:ins w:id="323" w:author="Erik" w:date="2023-06-20T14:10:00Z">
        <w:r w:rsidR="002C1330">
          <w:t>values</w:t>
        </w:r>
      </w:ins>
      <w:commentRangeEnd w:id="321"/>
      <w:ins w:id="324" w:author="Erik" w:date="2023-06-20T14:24:00Z">
        <w:r w:rsidR="00410663">
          <w:rPr>
            <w:rStyle w:val="CommentReference"/>
          </w:rPr>
          <w:commentReference w:id="321"/>
        </w:r>
      </w:ins>
      <w:ins w:id="325" w:author="Erik" w:date="2023-06-20T14:10:00Z">
        <w:r w:rsidR="002C1330">
          <w:t xml:space="preserve"> among</w:t>
        </w:r>
      </w:ins>
      <w:r w:rsidR="000B5A6E">
        <w:t xml:space="preserve"> ec</w:t>
      </w:r>
      <w:r w:rsidR="00E9482A">
        <w:t>oregion</w:t>
      </w:r>
      <w:ins w:id="326" w:author="Erik" w:date="2023-06-20T14:10:00Z">
        <w:r w:rsidR="002C1330">
          <w:t>s</w:t>
        </w:r>
      </w:ins>
      <w:r w:rsidR="00E9482A">
        <w:t xml:space="preserve"> within Pennsylvania. We </w:t>
      </w:r>
      <w:commentRangeStart w:id="327"/>
      <w:r w:rsidR="00531038">
        <w:t xml:space="preserve">generated </w:t>
      </w:r>
      <w:r w:rsidR="001056D4">
        <w:t xml:space="preserve">10,000 randomly-distributed locations </w:t>
      </w:r>
      <w:commentRangeEnd w:id="327"/>
      <w:r w:rsidR="00410663">
        <w:rPr>
          <w:rStyle w:val="CommentReference"/>
        </w:rPr>
        <w:commentReference w:id="327"/>
      </w:r>
      <w:r w:rsidR="003B42FF">
        <w:t>and sampled breeding and migratory habitat suitability at each of those points</w:t>
      </w:r>
      <w:r w:rsidR="0046410B">
        <w:t xml:space="preserve">, and </w:t>
      </w:r>
      <w:del w:id="328" w:author="Erik" w:date="2023-06-20T14:33:00Z">
        <w:r w:rsidR="0046410B" w:rsidDel="00410663">
          <w:delText>then created</w:delText>
        </w:r>
      </w:del>
      <w:ins w:id="329" w:author="Erik" w:date="2023-06-20T14:33:00Z">
        <w:r w:rsidR="00410663">
          <w:t>visualized variation among each EPA level 3 ecoregion in Pennsylvania</w:t>
        </w:r>
      </w:ins>
      <w:ins w:id="330" w:author="Erik" w:date="2023-06-20T14:34:00Z">
        <w:r w:rsidR="00410663">
          <w:t xml:space="preserve"> using</w:t>
        </w:r>
      </w:ins>
      <w:r w:rsidR="0046410B">
        <w:t xml:space="preserve"> box-and-whisker plots</w:t>
      </w:r>
      <w:del w:id="331" w:author="Erik" w:date="2023-06-20T14:34:00Z">
        <w:r w:rsidR="001D0577" w:rsidDel="00410663">
          <w:delText xml:space="preserve"> of seasonal habitat suitability for</w:delText>
        </w:r>
      </w:del>
      <w:del w:id="332" w:author="Erik" w:date="2023-06-20T14:33:00Z">
        <w:r w:rsidR="001D0577" w:rsidDel="00410663">
          <w:delText xml:space="preserve"> each EPA level 3 ecoregion in Pennsylvania</w:delText>
        </w:r>
      </w:del>
      <w:r w:rsidR="00292B67">
        <w:t>.</w:t>
      </w:r>
      <w:r w:rsidR="00E00FE5" w:rsidRPr="00E00FE5">
        <w:t xml:space="preserve"> </w:t>
      </w:r>
    </w:p>
    <w:p w14:paraId="5C95C00C" w14:textId="756904ED" w:rsidR="005318C0" w:rsidRPr="00427616" w:rsidRDefault="003711F9" w:rsidP="00427616">
      <w:pPr>
        <w:spacing w:line="480" w:lineRule="auto"/>
        <w:rPr>
          <w:i/>
          <w:iCs/>
        </w:rPr>
      </w:pPr>
      <w:r>
        <w:rPr>
          <w:i/>
          <w:iCs/>
        </w:rPr>
        <w:t xml:space="preserve">2.5 </w:t>
      </w:r>
      <w:r w:rsidR="009F5F81">
        <w:rPr>
          <w:i/>
          <w:iCs/>
        </w:rPr>
        <w:t xml:space="preserve">Spatial </w:t>
      </w:r>
      <w:r w:rsidR="00944B51">
        <w:rPr>
          <w:i/>
          <w:iCs/>
        </w:rPr>
        <w:t xml:space="preserve">Decision </w:t>
      </w:r>
      <w:r w:rsidR="009F5F81">
        <w:rPr>
          <w:i/>
          <w:iCs/>
        </w:rPr>
        <w:t>S</w:t>
      </w:r>
      <w:r w:rsidR="00944B51">
        <w:rPr>
          <w:i/>
          <w:iCs/>
        </w:rPr>
        <w:t xml:space="preserve">upport </w:t>
      </w:r>
      <w:r w:rsidR="009F5F81">
        <w:rPr>
          <w:i/>
          <w:iCs/>
        </w:rPr>
        <w:t>System</w:t>
      </w:r>
    </w:p>
    <w:p w14:paraId="4AB918AC" w14:textId="1B2E33C1" w:rsidR="00A6718F" w:rsidRDefault="005318C0" w:rsidP="00F1251E">
      <w:pPr>
        <w:spacing w:line="480" w:lineRule="auto"/>
      </w:pPr>
      <w:del w:id="333" w:author="Erik" w:date="2023-06-20T14:36:00Z">
        <w:r w:rsidDel="000F1AA2">
          <w:delText xml:space="preserve">To facilitate user choice in </w:delText>
        </w:r>
        <w:r w:rsidR="00C87874" w:rsidDel="000F1AA2">
          <w:delText>the importance of</w:delText>
        </w:r>
        <w:r w:rsidDel="000F1AA2">
          <w:delText xml:space="preserve"> </w:delText>
        </w:r>
        <w:r w:rsidR="0027771C" w:rsidDel="000F1AA2">
          <w:delText>breeding and migratory</w:delText>
        </w:r>
        <w:r w:rsidR="00B464E3" w:rsidDel="000F1AA2">
          <w:delText xml:space="preserve"> season</w:delText>
        </w:r>
        <w:r w:rsidDel="000F1AA2">
          <w:delText xml:space="preserve"> habitat</w:delText>
        </w:r>
        <w:r w:rsidR="00C87874" w:rsidDel="000F1AA2">
          <w:delText xml:space="preserve"> to local management</w:delText>
        </w:r>
        <w:r w:rsidDel="000F1AA2">
          <w:delText xml:space="preserve">, </w:delText>
        </w:r>
        <w:r w:rsidR="00B464E3" w:rsidDel="000F1AA2">
          <w:delText>w</w:delText>
        </w:r>
      </w:del>
      <w:ins w:id="334" w:author="Erik" w:date="2023-06-20T14:36:00Z">
        <w:r w:rsidR="000F1AA2">
          <w:t>W</w:t>
        </w:r>
      </w:ins>
      <w:r w:rsidR="00B464E3">
        <w:t>e created</w:t>
      </w:r>
      <w:r w:rsidR="00EC71C4">
        <w:t xml:space="preserve"> a</w:t>
      </w:r>
      <w:r w:rsidR="002E4872">
        <w:t xml:space="preserve"> </w:t>
      </w:r>
      <w:r w:rsidR="009F5F81">
        <w:t>SDSS</w:t>
      </w:r>
      <w:r w:rsidR="002B2456">
        <w:t xml:space="preserve"> in the </w:t>
      </w:r>
      <w:r w:rsidR="002E4872">
        <w:t xml:space="preserve">Shiny </w:t>
      </w:r>
      <w:r w:rsidR="002B2456">
        <w:t>ecosystem</w:t>
      </w:r>
      <w:r w:rsidR="00162D5E">
        <w:t xml:space="preserve"> </w:t>
      </w:r>
      <w:r w:rsidR="000A0B07" w:rsidRPr="000A0B07">
        <w:rPr>
          <w:rFonts w:cs="Calibri"/>
        </w:rPr>
        <w:t>(Chang et al., 2022)</w:t>
      </w:r>
      <w:ins w:id="335" w:author="Erik" w:date="2023-06-20T14:36:00Z">
        <w:r w:rsidR="000F1AA2">
          <w:rPr>
            <w:rFonts w:cs="Calibri"/>
          </w:rPr>
          <w:t xml:space="preserve"> </w:t>
        </w:r>
        <w:r w:rsidR="000F1AA2">
          <w:t xml:space="preserve">to facilitate user choice in the importance of breeding and migratory season habitat to local management planning.  The SDSS </w:t>
        </w:r>
      </w:ins>
      <w:del w:id="336" w:author="Erik" w:date="2023-06-20T14:36:00Z">
        <w:r w:rsidR="00B464E3" w:rsidDel="000F1AA2">
          <w:delText xml:space="preserve"> </w:delText>
        </w:r>
        <w:r w:rsidR="007E776C" w:rsidDel="000F1AA2">
          <w:delText>t</w:delText>
        </w:r>
        <w:r w:rsidR="00C87874" w:rsidDel="000F1AA2">
          <w:delText>hat</w:delText>
        </w:r>
        <w:r w:rsidR="00B464E3" w:rsidDel="000F1AA2">
          <w:delText xml:space="preserve"> </w:delText>
        </w:r>
      </w:del>
      <w:r w:rsidR="00B464E3">
        <w:t>allow</w:t>
      </w:r>
      <w:ins w:id="337" w:author="Erik" w:date="2023-06-20T14:36:00Z">
        <w:r w:rsidR="000F1AA2">
          <w:t>ed</w:t>
        </w:r>
      </w:ins>
      <w:del w:id="338" w:author="Erik" w:date="2023-06-20T14:36:00Z">
        <w:r w:rsidR="00C87874" w:rsidDel="000F1AA2">
          <w:delText>s</w:delText>
        </w:r>
      </w:del>
      <w:r w:rsidR="00B464E3">
        <w:t xml:space="preserve"> users to assign weights to each</w:t>
      </w:r>
      <w:r w:rsidR="00304E40">
        <w:t xml:space="preserve"> seasonal</w:t>
      </w:r>
      <w:ins w:id="339" w:author="Erik" w:date="2023-06-20T14:36:00Z">
        <w:r w:rsidR="000F1AA2">
          <w:t xml:space="preserve"> habitat suitability</w:t>
        </w:r>
      </w:ins>
      <w:r w:rsidR="00304E40">
        <w:t xml:space="preserve"> layer</w:t>
      </w:r>
      <w:r w:rsidR="00C468DF">
        <w:t xml:space="preserve"> in 10% increments (ex. 20% migratory and 80% breeding season),</w:t>
      </w:r>
      <w:r w:rsidR="00B464E3">
        <w:t xml:space="preserve"> </w:t>
      </w:r>
      <w:ins w:id="340" w:author="Erik" w:date="2023-06-20T14:36:00Z">
        <w:r w:rsidR="000F1AA2">
          <w:t>which</w:t>
        </w:r>
      </w:ins>
      <w:del w:id="341" w:author="Erik" w:date="2023-06-20T14:36:00Z">
        <w:r w:rsidR="00B464E3" w:rsidDel="000F1AA2">
          <w:delText>and</w:delText>
        </w:r>
      </w:del>
      <w:r w:rsidR="00B464E3">
        <w:t xml:space="preserve"> combine</w:t>
      </w:r>
      <w:ins w:id="342" w:author="Erik" w:date="2023-06-20T14:37:00Z">
        <w:r w:rsidR="000F1AA2">
          <w:t xml:space="preserve">d seasonal predictions </w:t>
        </w:r>
      </w:ins>
      <w:del w:id="343" w:author="Erik" w:date="2023-06-20T14:37:00Z">
        <w:r w:rsidR="00B464E3" w:rsidDel="000F1AA2">
          <w:delText xml:space="preserve"> them in</w:delText>
        </w:r>
      </w:del>
      <w:ins w:id="344" w:author="Erik" w:date="2023-06-20T14:37:00Z">
        <w:r w:rsidR="000F1AA2">
          <w:t>in</w:t>
        </w:r>
      </w:ins>
      <w:r w:rsidR="00B464E3">
        <w:t xml:space="preserve">to a </w:t>
      </w:r>
      <w:r w:rsidR="00B464E3">
        <w:lastRenderedPageBreak/>
        <w:t>single</w:t>
      </w:r>
      <w:r w:rsidR="00304E40">
        <w:t xml:space="preserve"> multi-season </w:t>
      </w:r>
      <w:r w:rsidR="00B464E3">
        <w:t>layer</w:t>
      </w:r>
      <w:r w:rsidR="002E4872">
        <w:t xml:space="preserve"> </w:t>
      </w:r>
      <w:r w:rsidR="00B464E3">
        <w:t>(Fig</w:t>
      </w:r>
      <w:r w:rsidR="0070332C">
        <w:t>. 2</w:t>
      </w:r>
      <w:r w:rsidR="00B464E3">
        <w:t>)</w:t>
      </w:r>
      <w:r w:rsidR="00427616">
        <w:t>.</w:t>
      </w:r>
      <w:r w:rsidR="00B464E3">
        <w:t xml:space="preserve"> </w:t>
      </w:r>
      <w:r w:rsidR="004E3F16">
        <w:t>The weighting was conducted on a pixel-by-pixel basis</w:t>
      </w:r>
      <w:ins w:id="345" w:author="Erik" w:date="2023-06-20T14:39:00Z">
        <w:r w:rsidR="000F1AA2" w:rsidRPr="000F1AA2">
          <w:rPr>
            <w:iCs/>
          </w:rPr>
          <w:t xml:space="preserve"> </w:t>
        </w:r>
      </w:ins>
      <w:ins w:id="346" w:author="Erik" w:date="2023-06-20T14:40:00Z">
        <w:r w:rsidR="000F1AA2">
          <w:rPr>
            <w:iCs/>
          </w:rPr>
          <w:t>as a</w:t>
        </w:r>
      </w:ins>
      <w:ins w:id="347" w:author="Erik" w:date="2023-06-20T14:39:00Z">
        <w:r w:rsidR="000F1AA2">
          <w:rPr>
            <w:iCs/>
          </w:rPr>
          <w:t xml:space="preserve"> simple weighted </w:t>
        </w:r>
        <w:proofErr w:type="gramStart"/>
        <w:r w:rsidR="000F1AA2">
          <w:rPr>
            <w:iCs/>
          </w:rPr>
          <w:t>average</w:t>
        </w:r>
      </w:ins>
      <w:proofErr w:type="gramEnd"/>
    </w:p>
    <w:p w14:paraId="60B1AC88" w14:textId="77777777" w:rsidR="004E3F16" w:rsidRPr="000626A2" w:rsidRDefault="004E734B" w:rsidP="004E3F16">
      <w:pPr>
        <w:spacing w:line="480" w:lineRule="auto"/>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e>
          </m:d>
        </m:oMath>
      </m:oMathPara>
    </w:p>
    <w:p w14:paraId="6E8B52B5" w14:textId="250B816C" w:rsidR="00A6718F" w:rsidRDefault="004E734B" w:rsidP="00F1251E">
      <w:pPr>
        <w:spacing w:line="480" w:lineRule="auto"/>
      </w:pPr>
      <m:oMathPara>
        <m:oMath>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 xml:space="preserve">=1- </m:t>
          </m:r>
          <m:sSub>
            <m:sSubPr>
              <m:ctrlPr>
                <w:rPr>
                  <w:rFonts w:ascii="Cambria Math" w:hAnsi="Cambria Math"/>
                  <w:i/>
                </w:rPr>
              </m:ctrlPr>
            </m:sSubPr>
            <m:e>
              <m:r>
                <w:rPr>
                  <w:rFonts w:ascii="Cambria Math" w:hAnsi="Cambria Math"/>
                </w:rPr>
                <m:t>w</m:t>
              </m:r>
            </m:e>
            <m:sub>
              <m:r>
                <w:rPr>
                  <w:rFonts w:ascii="Cambria Math" w:hAnsi="Cambria Math"/>
                </w:rPr>
                <m:t>b</m:t>
              </m:r>
            </m:sub>
          </m:sSub>
        </m:oMath>
      </m:oMathPara>
    </w:p>
    <w:p w14:paraId="1A6BD98D" w14:textId="51607F6D" w:rsidR="00C87874" w:rsidRPr="00C87874" w:rsidRDefault="00C87874" w:rsidP="00C87874">
      <w:pPr>
        <w:spacing w:line="480" w:lineRule="auto"/>
      </w:pPr>
      <w:commentRangeStart w:id="348"/>
      <w:r>
        <w:t xml:space="preserve">where </w:t>
      </w:r>
      <w:r w:rsidRPr="006330CF">
        <w:rPr>
          <w:i/>
          <w:iCs/>
        </w:rPr>
        <w:t>p</w:t>
      </w:r>
      <w:r w:rsidRPr="006330CF">
        <w:rPr>
          <w:i/>
          <w:iCs/>
          <w:vertAlign w:val="subscript"/>
        </w:rPr>
        <w:t>w</w:t>
      </w:r>
      <w:r>
        <w:t xml:space="preserve"> indicates the value of the weighted pixel value, </w:t>
      </w:r>
      <w:proofErr w:type="spellStart"/>
      <w:r w:rsidRPr="009208BA">
        <w:rPr>
          <w:i/>
          <w:iCs/>
        </w:rPr>
        <w:t>w</w:t>
      </w:r>
      <w:r w:rsidRPr="00F24E81">
        <w:rPr>
          <w:i/>
          <w:iCs/>
          <w:vertAlign w:val="subscript"/>
        </w:rPr>
        <w:t>m</w:t>
      </w:r>
      <w:proofErr w:type="spellEnd"/>
      <w:r>
        <w:t xml:space="preserve"> the weight of importance for migratory habitat, </w:t>
      </w:r>
      <w:proofErr w:type="spellStart"/>
      <w:r w:rsidRPr="003937BB">
        <w:rPr>
          <w:i/>
          <w:iCs/>
        </w:rPr>
        <w:t>w</w:t>
      </w:r>
      <w:r w:rsidRPr="00F24E81">
        <w:rPr>
          <w:i/>
          <w:iCs/>
          <w:vertAlign w:val="subscript"/>
        </w:rPr>
        <w:t>b</w:t>
      </w:r>
      <w:proofErr w:type="spellEnd"/>
      <w:r>
        <w:t xml:space="preserve"> the breeding season weight, </w:t>
      </w:r>
      <w:r w:rsidRPr="003937BB">
        <w:rPr>
          <w:i/>
          <w:iCs/>
        </w:rPr>
        <w:t>p</w:t>
      </w:r>
      <w:r w:rsidRPr="003937BB">
        <w:rPr>
          <w:i/>
          <w:iCs/>
          <w:vertAlign w:val="subscript"/>
        </w:rPr>
        <w:t>m</w:t>
      </w:r>
      <w:r>
        <w:t xml:space="preserve"> the migratory pixel value, and </w:t>
      </w:r>
      <w:r w:rsidRPr="003937BB">
        <w:rPr>
          <w:i/>
          <w:iCs/>
        </w:rPr>
        <w:t>p</w:t>
      </w:r>
      <w:r w:rsidRPr="003937BB">
        <w:rPr>
          <w:i/>
          <w:iCs/>
          <w:vertAlign w:val="subscript"/>
        </w:rPr>
        <w:t>b</w:t>
      </w:r>
      <w:r>
        <w:t xml:space="preserve"> the breeding season pixel value</w:t>
      </w:r>
      <w:del w:id="349" w:author="Erik" w:date="2023-06-20T14:40:00Z">
        <w:r w:rsidDel="000F1AA2">
          <w:delText xml:space="preserve">. </w:delText>
        </w:r>
        <w:r w:rsidRPr="006330CF" w:rsidDel="000F1AA2">
          <w:rPr>
            <w:i/>
            <w:iCs/>
          </w:rPr>
          <w:delText>p</w:delText>
        </w:r>
        <w:r w:rsidRPr="006330CF" w:rsidDel="000F1AA2">
          <w:rPr>
            <w:i/>
            <w:iCs/>
            <w:vertAlign w:val="subscript"/>
          </w:rPr>
          <w:delText>w</w:delText>
        </w:r>
        <w:r w:rsidDel="000F1AA2">
          <w:rPr>
            <w:i/>
            <w:iCs/>
            <w:vertAlign w:val="subscript"/>
          </w:rPr>
          <w:delText xml:space="preserve"> </w:delText>
        </w:r>
        <w:r w:rsidR="007239D2" w:rsidDel="000F1AA2">
          <w:rPr>
            <w:iCs/>
          </w:rPr>
          <w:delText>therefore</w:delText>
        </w:r>
        <w:r w:rsidDel="000F1AA2">
          <w:rPr>
            <w:iCs/>
          </w:rPr>
          <w:delText xml:space="preserve"> provides </w:delText>
        </w:r>
      </w:del>
      <w:del w:id="350" w:author="Erik" w:date="2023-06-20T14:39:00Z">
        <w:r w:rsidDel="000F1AA2">
          <w:rPr>
            <w:iCs/>
          </w:rPr>
          <w:delText xml:space="preserve">a simple weighted average based on user-defined weightings for each season. </w:delText>
        </w:r>
        <w:commentRangeEnd w:id="348"/>
        <w:r w:rsidR="000F1AA2" w:rsidDel="000F1AA2">
          <w:rPr>
            <w:rStyle w:val="CommentReference"/>
          </w:rPr>
          <w:commentReference w:id="348"/>
        </w:r>
      </w:del>
      <w:ins w:id="351" w:author="Erik" w:date="2023-06-20T14:40:00Z">
        <w:r w:rsidR="000F1AA2">
          <w:t>.</w:t>
        </w:r>
      </w:ins>
    </w:p>
    <w:p w14:paraId="08E57A8F" w14:textId="4AD3C20F" w:rsidR="00400880" w:rsidDel="000F1AA2" w:rsidRDefault="00A6718F" w:rsidP="001B104E">
      <w:pPr>
        <w:spacing w:line="480" w:lineRule="auto"/>
        <w:rPr>
          <w:del w:id="352" w:author="Erik" w:date="2023-06-20T14:42:00Z"/>
        </w:rPr>
      </w:pPr>
      <w:r>
        <w:tab/>
      </w:r>
      <w:r w:rsidR="00396C6A" w:rsidRPr="00396C6A">
        <w:t xml:space="preserve">Practitioners </w:t>
      </w:r>
      <w:del w:id="353" w:author="Erik" w:date="2023-06-20T14:41:00Z">
        <w:r w:rsidR="0015273D" w:rsidDel="000F1AA2">
          <w:delText>using</w:delText>
        </w:r>
        <w:r w:rsidR="00396C6A" w:rsidRPr="00396C6A" w:rsidDel="000F1AA2">
          <w:delText xml:space="preserve"> a SSDS will </w:delText>
        </w:r>
      </w:del>
      <w:r w:rsidR="00396C6A" w:rsidRPr="00396C6A">
        <w:t>often benefit from</w:t>
      </w:r>
      <w:ins w:id="354" w:author="Erik" w:date="2023-06-20T14:41:00Z">
        <w:r w:rsidR="000F1AA2">
          <w:t xml:space="preserve"> SSDS</w:t>
        </w:r>
      </w:ins>
      <w:r w:rsidR="00396C6A" w:rsidRPr="00396C6A">
        <w:t xml:space="preserve"> features customized to their </w:t>
      </w:r>
      <w:r w:rsidR="002B0B91" w:rsidRPr="00396C6A">
        <w:t>management</w:t>
      </w:r>
      <w:r w:rsidR="00396C6A" w:rsidRPr="00396C6A">
        <w:t xml:space="preserve"> applications. In the case of the </w:t>
      </w:r>
      <w:r w:rsidR="0015273D">
        <w:t xml:space="preserve">Pennsylvania Game </w:t>
      </w:r>
      <w:r w:rsidR="00D17077">
        <w:t>Commission</w:t>
      </w:r>
      <w:r w:rsidR="00396C6A" w:rsidRPr="00396C6A">
        <w:t xml:space="preserve">, a state wildlife management agency, </w:t>
      </w:r>
      <w:del w:id="355" w:author="Erik" w:date="2023-06-20T14:41:00Z">
        <w:r w:rsidR="00396C6A" w:rsidRPr="00396C6A" w:rsidDel="000F1AA2">
          <w:delText xml:space="preserve">one </w:delText>
        </w:r>
      </w:del>
      <w:ins w:id="356" w:author="Erik" w:date="2023-06-20T14:41:00Z">
        <w:r w:rsidR="000F1AA2">
          <w:t>a</w:t>
        </w:r>
        <w:r w:rsidR="000F1AA2" w:rsidRPr="00396C6A">
          <w:t xml:space="preserve"> </w:t>
        </w:r>
      </w:ins>
      <w:r w:rsidR="00396C6A" w:rsidRPr="00396C6A">
        <w:t xml:space="preserve">primary goal </w:t>
      </w:r>
      <w:ins w:id="357" w:author="Erik" w:date="2023-06-20T14:40:00Z">
        <w:r w:rsidR="000F1AA2">
          <w:t>wa</w:t>
        </w:r>
      </w:ins>
      <w:del w:id="358" w:author="Erik" w:date="2023-06-20T14:40:00Z">
        <w:r w:rsidR="00396C6A" w:rsidRPr="00396C6A" w:rsidDel="000F1AA2">
          <w:delText>i</w:delText>
        </w:r>
      </w:del>
      <w:r w:rsidR="00396C6A" w:rsidRPr="00396C6A">
        <w:t>s to increase availability of woodcock habitat on state-managed gamelands</w:t>
      </w:r>
      <w:ins w:id="359" w:author="Erik" w:date="2023-06-20T14:41:00Z">
        <w:r w:rsidR="000F1AA2">
          <w:t>,</w:t>
        </w:r>
      </w:ins>
      <w:del w:id="360" w:author="Erik" w:date="2023-06-20T14:41:00Z">
        <w:r w:rsidR="00396C6A" w:rsidRPr="00396C6A" w:rsidDel="000F1AA2">
          <w:delText>. Thus, our tool</w:delText>
        </w:r>
      </w:del>
      <w:r w:rsidR="00396C6A" w:rsidRPr="00396C6A">
        <w:t xml:space="preserve"> requir</w:t>
      </w:r>
      <w:ins w:id="361" w:author="Erik" w:date="2023-06-20T14:41:00Z">
        <w:r w:rsidR="000F1AA2">
          <w:t>ing</w:t>
        </w:r>
      </w:ins>
      <w:del w:id="362" w:author="Erik" w:date="2023-06-20T14:41:00Z">
        <w:r w:rsidR="00396C6A" w:rsidRPr="00396C6A" w:rsidDel="000F1AA2">
          <w:delText>ed</w:delText>
        </w:r>
      </w:del>
      <w:r w:rsidR="00396C6A" w:rsidRPr="00396C6A">
        <w:t xml:space="preserve"> functionality</w:t>
      </w:r>
      <w:ins w:id="363" w:author="Erik" w:date="2023-06-20T14:41:00Z">
        <w:r w:rsidR="000F1AA2">
          <w:t xml:space="preserve"> within the tool</w:t>
        </w:r>
      </w:ins>
      <w:r w:rsidR="00396C6A" w:rsidRPr="00396C6A">
        <w:t xml:space="preserve"> to compare habitat </w:t>
      </w:r>
      <w:r w:rsidR="00A944C6">
        <w:t>suitability</w:t>
      </w:r>
      <w:r w:rsidR="00396C6A" w:rsidRPr="00396C6A">
        <w:t xml:space="preserve"> among gamelands</w:t>
      </w:r>
      <w:r w:rsidR="009472F9">
        <w:t>.</w:t>
      </w:r>
      <w:r w:rsidR="00A9112C">
        <w:t xml:space="preserve"> </w:t>
      </w:r>
      <w:r w:rsidR="009472F9">
        <w:t xml:space="preserve">We </w:t>
      </w:r>
      <w:del w:id="364" w:author="Erik" w:date="2023-06-20T14:42:00Z">
        <w:r w:rsidR="009472F9" w:rsidDel="000F1AA2">
          <w:delText xml:space="preserve">used </w:delText>
        </w:r>
      </w:del>
      <w:ins w:id="365" w:author="Erik" w:date="2023-06-20T14:42:00Z">
        <w:r w:rsidR="000F1AA2">
          <w:t xml:space="preserve">built </w:t>
        </w:r>
      </w:ins>
      <w:r w:rsidR="000C6D87">
        <w:t>four</w:t>
      </w:r>
      <w:ins w:id="366" w:author="Erik" w:date="2023-06-20T14:42:00Z">
        <w:r w:rsidR="000F1AA2">
          <w:t xml:space="preserve"> </w:t>
        </w:r>
        <w:proofErr w:type="spellStart"/>
        <w:r w:rsidR="000F1AA2">
          <w:t>comparsion</w:t>
        </w:r>
      </w:ins>
      <w:proofErr w:type="spellEnd"/>
      <w:r w:rsidR="009472F9">
        <w:t xml:space="preserve"> metrics</w:t>
      </w:r>
      <w:ins w:id="367" w:author="Erik" w:date="2023-06-20T14:42:00Z">
        <w:r w:rsidR="000F1AA2">
          <w:t xml:space="preserve"> into the SDSS</w:t>
        </w:r>
        <w:r w:rsidR="000F1AA2" w:rsidRPr="000F1AA2">
          <w:t xml:space="preserve"> </w:t>
        </w:r>
        <w:r w:rsidR="000F1AA2">
          <w:t>that were calculated using the weighted averages of the breeding and migratory season predictive layers</w:t>
        </w:r>
      </w:ins>
      <w:del w:id="368" w:author="Erik" w:date="2023-06-20T14:42:00Z">
        <w:r w:rsidR="009472F9" w:rsidDel="000F1AA2">
          <w:delText xml:space="preserve"> for </w:delText>
        </w:r>
        <w:r w:rsidR="00A944C6" w:rsidDel="000F1AA2">
          <w:delText>comparison</w:delText>
        </w:r>
        <w:r w:rsidR="00C87874" w:rsidDel="000F1AA2">
          <w:delText>:</w:delText>
        </w:r>
      </w:del>
      <w:ins w:id="369" w:author="Erik" w:date="2023-06-20T14:42:00Z">
        <w:r w:rsidR="000F1AA2">
          <w:t>:</w:t>
        </w:r>
      </w:ins>
      <w:r w:rsidR="00C87874">
        <w:t xml:space="preserve"> average pixel value, total habitat, % high quality, and </w:t>
      </w:r>
      <w:commentRangeStart w:id="370"/>
      <w:r w:rsidR="00C87874">
        <w:t>% medium quality</w:t>
      </w:r>
      <w:del w:id="371" w:author="Erik" w:date="2023-06-20T14:42:00Z">
        <w:r w:rsidR="007136D6" w:rsidDel="000F1AA2">
          <w:delText>,</w:delText>
        </w:r>
      </w:del>
      <w:ins w:id="372" w:author="Erik" w:date="2023-06-20T14:42:00Z">
        <w:r w:rsidR="000F1AA2">
          <w:t xml:space="preserve">. </w:t>
        </w:r>
      </w:ins>
      <w:r w:rsidR="007136D6">
        <w:t xml:space="preserve"> </w:t>
      </w:r>
      <w:del w:id="373" w:author="Erik" w:date="2023-06-20T14:42:00Z">
        <w:r w:rsidR="007136D6" w:rsidDel="000F1AA2">
          <w:delText>which were calculated using the weighted average</w:delText>
        </w:r>
        <w:r w:rsidR="001F1470" w:rsidDel="000F1AA2">
          <w:delText>s of the breeding and migratory season predictive layers.</w:delText>
        </w:r>
      </w:del>
    </w:p>
    <w:p w14:paraId="77F57EEC" w14:textId="31B83FEA" w:rsidR="005318C0" w:rsidRPr="00427616" w:rsidRDefault="00DD6A5E">
      <w:pPr>
        <w:spacing w:line="480" w:lineRule="auto"/>
        <w:pPrChange w:id="374" w:author="Erik" w:date="2023-06-20T14:42:00Z">
          <w:pPr>
            <w:spacing w:line="480" w:lineRule="auto"/>
            <w:ind w:firstLine="720"/>
          </w:pPr>
        </w:pPrChange>
      </w:pPr>
      <w:del w:id="375" w:author="Erik" w:date="2023-06-20T14:42:00Z">
        <w:r w:rsidDel="000F1AA2">
          <w:delText xml:space="preserve">Each </w:delText>
        </w:r>
        <w:r w:rsidR="00035590" w:rsidDel="000F1AA2">
          <w:delText xml:space="preserve">prioritization metric was </w:delText>
        </w:r>
        <w:r w:rsidR="00F31E64" w:rsidDel="000F1AA2">
          <w:delText xml:space="preserve">configured to answer a specific question for management </w:delText>
        </w:r>
        <w:r w:rsidR="00200E85" w:rsidDel="000F1AA2">
          <w:delText>applications</w:delText>
        </w:r>
        <w:r w:rsidR="00F31E64" w:rsidDel="000F1AA2">
          <w:delText>.</w:delText>
        </w:r>
        <w:r w:rsidR="00CE4EF4" w:rsidDel="000F1AA2">
          <w:delText xml:space="preserve"> </w:delText>
        </w:r>
      </w:del>
      <w:r w:rsidR="00C87874">
        <w:t>A</w:t>
      </w:r>
      <w:r w:rsidR="00412DEA">
        <w:t xml:space="preserve">verage pixel </w:t>
      </w:r>
      <w:commentRangeEnd w:id="370"/>
      <w:r w:rsidR="000F1AA2">
        <w:rPr>
          <w:rStyle w:val="CommentReference"/>
        </w:rPr>
        <w:commentReference w:id="370"/>
      </w:r>
      <w:r w:rsidR="00412DEA">
        <w:t>value</w:t>
      </w:r>
      <w:ins w:id="376" w:author="Erik" w:date="2023-06-20T14:43:00Z">
        <w:r w:rsidR="000F1AA2">
          <w:t xml:space="preserve"> was the arithmetic </w:t>
        </w:r>
      </w:ins>
      <w:del w:id="377" w:author="Erik" w:date="2023-06-20T14:43:00Z">
        <w:r w:rsidR="00C87874" w:rsidDel="000F1AA2">
          <w:delText xml:space="preserve">, or the </w:delText>
        </w:r>
      </w:del>
      <w:r w:rsidR="00C87874">
        <w:t xml:space="preserve">mean of all pixels within a state gameland, </w:t>
      </w:r>
      <w:ins w:id="378" w:author="Erik" w:date="2023-06-20T14:43:00Z">
        <w:r w:rsidR="000F1AA2">
          <w:t xml:space="preserve">which </w:t>
        </w:r>
      </w:ins>
      <w:r w:rsidR="00C87874">
        <w:t>tended to</w:t>
      </w:r>
      <w:r w:rsidR="00412DEA">
        <w:t xml:space="preserve"> favor small gamelands </w:t>
      </w:r>
      <w:del w:id="379" w:author="Erik" w:date="2023-06-20T14:43:00Z">
        <w:r w:rsidR="00C87874" w:rsidDel="000F1AA2">
          <w:delText xml:space="preserve">that </w:delText>
        </w:r>
        <w:r w:rsidR="00412DEA" w:rsidDel="000F1AA2">
          <w:delText xml:space="preserve">were </w:delText>
        </w:r>
      </w:del>
      <w:r w:rsidR="00412DEA">
        <w:t>predominantly composed of woodcock habitat</w:t>
      </w:r>
      <w:del w:id="380" w:author="Erik" w:date="2023-06-20T14:44:00Z">
        <w:r w:rsidR="000A55E9" w:rsidDel="000F1AA2">
          <w:delText>,</w:delText>
        </w:r>
      </w:del>
      <w:r w:rsidR="000A55E9">
        <w:t xml:space="preserve"> and was </w:t>
      </w:r>
      <w:r w:rsidR="005A306A">
        <w:t xml:space="preserve">intended to demonstrate </w:t>
      </w:r>
      <w:r w:rsidR="005A306A" w:rsidRPr="005A306A">
        <w:t xml:space="preserve">where a small amount of habitat management </w:t>
      </w:r>
      <w:del w:id="381" w:author="Erik" w:date="2023-06-20T14:44:00Z">
        <w:r w:rsidR="005A306A" w:rsidRPr="005A306A" w:rsidDel="000F1AA2">
          <w:delText xml:space="preserve">might </w:delText>
        </w:r>
      </w:del>
      <w:ins w:id="382" w:author="Erik" w:date="2023-06-20T14:44:00Z">
        <w:r w:rsidR="000F1AA2">
          <w:t xml:space="preserve">could </w:t>
        </w:r>
      </w:ins>
      <w:del w:id="383" w:author="Erik" w:date="2023-06-20T14:44:00Z">
        <w:r w:rsidR="005A306A" w:rsidRPr="005A306A" w:rsidDel="000F1AA2">
          <w:delText>have the largest</w:delText>
        </w:r>
      </w:del>
      <w:ins w:id="384" w:author="Erik" w:date="2023-06-20T14:44:00Z">
        <w:r w:rsidR="000F1AA2">
          <w:t>produce large</w:t>
        </w:r>
      </w:ins>
      <w:r w:rsidR="005A306A" w:rsidRPr="005A306A">
        <w:t xml:space="preserve"> returns for </w:t>
      </w:r>
      <w:ins w:id="385" w:author="Erik" w:date="2023-06-20T14:44:00Z">
        <w:r w:rsidR="000F1AA2">
          <w:t xml:space="preserve">local </w:t>
        </w:r>
      </w:ins>
      <w:r w:rsidR="005A306A" w:rsidRPr="005A306A">
        <w:t>woodcock</w:t>
      </w:r>
      <w:del w:id="386" w:author="Erik" w:date="2023-06-20T14:44:00Z">
        <w:r w:rsidR="005A306A" w:rsidRPr="005A306A" w:rsidDel="000F1AA2">
          <w:delText xml:space="preserve"> </w:delText>
        </w:r>
        <w:r w:rsidR="001C518D" w:rsidDel="000F1AA2">
          <w:delText>populations</w:delText>
        </w:r>
      </w:del>
      <w:r w:rsidR="00412DEA">
        <w:t xml:space="preserve">. </w:t>
      </w:r>
      <w:r w:rsidR="00C87874">
        <w:t>Total habitat</w:t>
      </w:r>
      <w:r w:rsidR="00412DEA">
        <w:t xml:space="preserve"> was average pixel value multiplied by the acreage of the gameland, which favored large</w:t>
      </w:r>
      <w:r w:rsidR="00C87874">
        <w:t>r</w:t>
      </w:r>
      <w:r w:rsidR="00412DEA">
        <w:t xml:space="preserve"> gamelands </w:t>
      </w:r>
      <w:r w:rsidR="00C87874">
        <w:t>that</w:t>
      </w:r>
      <w:r w:rsidR="004D41D2">
        <w:t xml:space="preserve"> </w:t>
      </w:r>
      <w:del w:id="387" w:author="Erik" w:date="2023-06-20T14:46:00Z">
        <w:r w:rsidR="00412DEA" w:rsidDel="000F1AA2">
          <w:delText xml:space="preserve">might not be entirely composed of woodcock </w:delText>
        </w:r>
        <w:r w:rsidR="00D87DF2" w:rsidDel="000F1AA2">
          <w:delText>habitat but</w:delText>
        </w:r>
        <w:r w:rsidR="00412DEA" w:rsidDel="000F1AA2">
          <w:delText xml:space="preserve"> </w:delText>
        </w:r>
        <w:r w:rsidR="000C6D87" w:rsidDel="000F1AA2">
          <w:delText xml:space="preserve">might </w:delText>
        </w:r>
      </w:del>
      <w:r w:rsidR="000C6D87">
        <w:t>contain</w:t>
      </w:r>
      <w:ins w:id="388" w:author="Erik" w:date="2023-06-20T14:46:00Z">
        <w:r w:rsidR="000F1AA2">
          <w:t>ed relativel</w:t>
        </w:r>
      </w:ins>
      <w:del w:id="389" w:author="Erik" w:date="2023-06-20T14:46:00Z">
        <w:r w:rsidR="000C6D87" w:rsidDel="000F1AA2">
          <w:delText xml:space="preserve"> a</w:delText>
        </w:r>
      </w:del>
      <w:ins w:id="390" w:author="Erik" w:date="2023-06-20T14:46:00Z">
        <w:r w:rsidR="000F1AA2">
          <w:t>y</w:t>
        </w:r>
      </w:ins>
      <w:r w:rsidR="000C6D87">
        <w:t xml:space="preserve"> large amount</w:t>
      </w:r>
      <w:ins w:id="391" w:author="Erik" w:date="2023-06-20T14:46:00Z">
        <w:r w:rsidR="000F1AA2">
          <w:t>s</w:t>
        </w:r>
      </w:ins>
      <w:r w:rsidR="000C6D87">
        <w:t xml:space="preserve"> of woodcock habitat in aggregate</w:t>
      </w:r>
      <w:r w:rsidR="00C87874">
        <w:t xml:space="preserve"> by virtue of </w:t>
      </w:r>
      <w:r w:rsidR="00C87874">
        <w:lastRenderedPageBreak/>
        <w:t>their size</w:t>
      </w:r>
      <w:r w:rsidR="000C6D87">
        <w:t>.</w:t>
      </w:r>
      <w:r w:rsidR="00CD38A7">
        <w:t xml:space="preserve"> </w:t>
      </w:r>
      <w:r w:rsidR="000C514F">
        <w:t>Total habitat could be used to determine which</w:t>
      </w:r>
      <w:r w:rsidR="00CD38A7">
        <w:t xml:space="preserve"> gamelands would have </w:t>
      </w:r>
      <w:commentRangeStart w:id="392"/>
      <w:r w:rsidR="00CD38A7">
        <w:t xml:space="preserve">the </w:t>
      </w:r>
      <w:ins w:id="393" w:author="Erik" w:date="2023-06-20T14:46:00Z">
        <w:r w:rsidR="000F1AA2">
          <w:t>greatest</w:t>
        </w:r>
      </w:ins>
      <w:ins w:id="394" w:author="Erik" w:date="2023-06-20T14:47:00Z">
        <w:r w:rsidR="000F1AA2">
          <w:t xml:space="preserve"> relative</w:t>
        </w:r>
      </w:ins>
      <w:ins w:id="395" w:author="Erik" w:date="2023-06-20T14:46:00Z">
        <w:r w:rsidR="000F1AA2">
          <w:t xml:space="preserve"> </w:t>
        </w:r>
      </w:ins>
      <w:commentRangeEnd w:id="392"/>
      <w:ins w:id="396" w:author="Erik" w:date="2023-06-20T14:47:00Z">
        <w:r w:rsidR="000F1AA2">
          <w:rPr>
            <w:rStyle w:val="CommentReference"/>
          </w:rPr>
          <w:commentReference w:id="392"/>
        </w:r>
      </w:ins>
      <w:commentRangeStart w:id="397"/>
      <w:del w:id="398" w:author="Erik" w:date="2023-06-20T14:46:00Z">
        <w:r w:rsidR="00CD38A7" w:rsidDel="000F1AA2">
          <w:delText xml:space="preserve">highest </w:delText>
        </w:r>
      </w:del>
      <w:r w:rsidR="00CD38A7">
        <w:t xml:space="preserve">impact </w:t>
      </w:r>
      <w:commentRangeEnd w:id="397"/>
      <w:r w:rsidR="000F1AA2">
        <w:rPr>
          <w:rStyle w:val="CommentReference"/>
        </w:rPr>
        <w:commentReference w:id="397"/>
      </w:r>
      <w:r w:rsidR="00CD38A7">
        <w:t>if they were managed for woodcock</w:t>
      </w:r>
      <w:r w:rsidR="00C93EE6">
        <w:t xml:space="preserve">. </w:t>
      </w:r>
      <w:r w:rsidR="00C87874">
        <w:t>Percent h</w:t>
      </w:r>
      <w:r w:rsidR="005F4AF6">
        <w:t>igh quality</w:t>
      </w:r>
      <w:r w:rsidR="00C87874">
        <w:t xml:space="preserve"> habitat was the percentage of </w:t>
      </w:r>
      <w:r w:rsidR="005F4AF6">
        <w:t>cells</w:t>
      </w:r>
      <w:r w:rsidR="00C87874">
        <w:t xml:space="preserve"> within a gameland</w:t>
      </w:r>
      <w:r w:rsidR="005F4AF6">
        <w:t xml:space="preserve"> </w:t>
      </w:r>
      <w:ins w:id="399" w:author="Erik" w:date="2023-06-20T14:48:00Z">
        <w:r w:rsidR="000F1AA2">
          <w:t>that had value</w:t>
        </w:r>
      </w:ins>
      <w:ins w:id="400" w:author="Erik" w:date="2023-06-20T14:50:00Z">
        <w:r w:rsidR="000F1AA2">
          <w:t xml:space="preserve">s </w:t>
        </w:r>
      </w:ins>
      <w:r w:rsidR="005F4AF6">
        <w:t>greater than the</w:t>
      </w:r>
      <w:r w:rsidR="005F4AF6" w:rsidRPr="005F4AF6">
        <w:t xml:space="preserve"> 33rd percentile of all pixel</w:t>
      </w:r>
      <w:ins w:id="401" w:author="Erik" w:date="2023-06-20T14:50:00Z">
        <w:r w:rsidR="000F1AA2">
          <w:t xml:space="preserve"> values</w:t>
        </w:r>
      </w:ins>
      <w:del w:id="402" w:author="Erik" w:date="2023-06-20T14:50:00Z">
        <w:r w:rsidR="005F4AF6" w:rsidRPr="005F4AF6" w:rsidDel="000F1AA2">
          <w:delText>s</w:delText>
        </w:r>
      </w:del>
      <w:r w:rsidR="00C87874">
        <w:t xml:space="preserve"> in the state, and percent </w:t>
      </w:r>
      <w:r w:rsidR="005F4AF6">
        <w:t>medium quality</w:t>
      </w:r>
      <w:r w:rsidR="00C87874">
        <w:t xml:space="preserve"> was the percentage of</w:t>
      </w:r>
      <w:r w:rsidR="005F4AF6">
        <w:t xml:space="preserve"> cells </w:t>
      </w:r>
      <w:r w:rsidR="00C87874">
        <w:t xml:space="preserve">falling </w:t>
      </w:r>
      <w:r w:rsidR="005F4AF6">
        <w:t xml:space="preserve">between the </w:t>
      </w:r>
      <w:r w:rsidR="005F4AF6" w:rsidRPr="005F4AF6">
        <w:t xml:space="preserve">66th </w:t>
      </w:r>
      <w:r w:rsidR="005F4AF6">
        <w:t>and</w:t>
      </w:r>
      <w:r w:rsidR="005F4AF6" w:rsidRPr="005F4AF6">
        <w:t xml:space="preserve"> 33rd percentile</w:t>
      </w:r>
      <w:r w:rsidR="005F4AF6">
        <w:t>.</w:t>
      </w:r>
      <w:r w:rsidR="00FD1E8E">
        <w:t xml:space="preserve"> </w:t>
      </w:r>
      <w:r w:rsidR="00C87874">
        <w:t xml:space="preserve">These </w:t>
      </w:r>
      <w:r w:rsidR="00F42A24">
        <w:t>percentile-based</w:t>
      </w:r>
      <w:r w:rsidR="00C87874">
        <w:t xml:space="preserve"> metrics allowed </w:t>
      </w:r>
      <w:r w:rsidR="00976F20">
        <w:t xml:space="preserve">users to </w:t>
      </w:r>
      <w:r w:rsidR="00844E39">
        <w:t>quantify the proportion of a gameland which might be suitable for woodcock management</w:t>
      </w:r>
      <w:r w:rsidR="00FE1776">
        <w:t>.</w:t>
      </w:r>
      <w:r w:rsidR="00604F35">
        <w:t xml:space="preserve"> </w:t>
      </w:r>
      <w:r w:rsidR="001A7E03">
        <w:t>By multiplying the percent high or medium quality by the gameland acreage</w:t>
      </w:r>
      <w:r w:rsidR="0022031A">
        <w:t xml:space="preserve"> (also provided </w:t>
      </w:r>
      <w:ins w:id="403" w:author="Erik" w:date="2023-06-20T14:50:00Z">
        <w:r w:rsidR="000F1AA2">
          <w:t xml:space="preserve">in </w:t>
        </w:r>
      </w:ins>
      <w:del w:id="404" w:author="Erik" w:date="2023-06-20T14:50:00Z">
        <w:r w:rsidR="0022031A" w:rsidDel="000F1AA2">
          <w:delText xml:space="preserve">by </w:delText>
        </w:r>
      </w:del>
      <w:r w:rsidR="0022031A">
        <w:t>the tool)</w:t>
      </w:r>
      <w:r w:rsidR="001A7E03">
        <w:t xml:space="preserve">, </w:t>
      </w:r>
      <w:commentRangeStart w:id="405"/>
      <w:r w:rsidR="001A7E03">
        <w:t>the user c</w:t>
      </w:r>
      <w:ins w:id="406" w:author="Erik" w:date="2023-06-20T14:50:00Z">
        <w:r w:rsidR="000F1AA2">
          <w:t xml:space="preserve">ould </w:t>
        </w:r>
      </w:ins>
      <w:del w:id="407" w:author="Erik" w:date="2023-06-20T14:50:00Z">
        <w:r w:rsidR="001A7E03" w:rsidDel="000F1AA2">
          <w:delText xml:space="preserve">an </w:delText>
        </w:r>
      </w:del>
      <w:r w:rsidR="001A7E03">
        <w:t xml:space="preserve">also </w:t>
      </w:r>
      <w:commentRangeEnd w:id="405"/>
      <w:r w:rsidR="000F1AA2">
        <w:rPr>
          <w:rStyle w:val="CommentReference"/>
        </w:rPr>
        <w:commentReference w:id="405"/>
      </w:r>
      <w:r w:rsidR="001A7E03">
        <w:t xml:space="preserve">derive the acreage in each gameland </w:t>
      </w:r>
      <w:r w:rsidR="00B637E9">
        <w:t>that could be managed for woodcock effectively</w:t>
      </w:r>
      <w:r w:rsidR="0022031A">
        <w:t xml:space="preserve">. </w:t>
      </w:r>
      <w:r w:rsidR="00196CF8">
        <w:t xml:space="preserve">Further instructions for </w:t>
      </w:r>
      <w:r w:rsidR="000B41FC">
        <w:t xml:space="preserve">using </w:t>
      </w:r>
      <w:r w:rsidR="0008299D">
        <w:t xml:space="preserve">these metrics in management are </w:t>
      </w:r>
      <w:r w:rsidR="00D66464">
        <w:t>included in a user manua</w:t>
      </w:r>
      <w:ins w:id="408" w:author="Erik" w:date="2023-06-20T14:51:00Z">
        <w:r w:rsidR="000F1AA2">
          <w:t>l,</w:t>
        </w:r>
      </w:ins>
      <w:del w:id="409" w:author="Erik" w:date="2023-06-20T14:51:00Z">
        <w:r w:rsidR="00D66464" w:rsidDel="000F1AA2">
          <w:delText xml:space="preserve">l </w:delText>
        </w:r>
        <w:r w:rsidR="001C518D" w:rsidDel="000F1AA2">
          <w:delText>which is</w:delText>
        </w:r>
      </w:del>
      <w:r w:rsidR="00D66464">
        <w:t xml:space="preserve"> publicly available with the </w:t>
      </w:r>
      <w:r w:rsidR="00514D68">
        <w:t xml:space="preserve">SDSS at </w:t>
      </w:r>
      <w:r w:rsidR="00514D68" w:rsidRPr="00F24E81">
        <w:t>www.woodcock.shinyapps.io/</w:t>
      </w:r>
      <w:r w:rsidR="00514D68">
        <w:t>W-PAST.</w:t>
      </w:r>
    </w:p>
    <w:p w14:paraId="3856F8C8" w14:textId="16D7C3F4" w:rsidR="0070332C" w:rsidRDefault="0097586C" w:rsidP="00920350">
      <w:pPr>
        <w:spacing w:line="480" w:lineRule="auto"/>
        <w:jc w:val="center"/>
      </w:pPr>
      <w:r>
        <w:rPr>
          <w:noProof/>
        </w:rPr>
        <w:drawing>
          <wp:inline distT="0" distB="0" distL="0" distR="0" wp14:anchorId="2764389C" wp14:editId="2D98C085">
            <wp:extent cx="4468091" cy="3649411"/>
            <wp:effectExtent l="0" t="0" r="889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71425" cy="3652134"/>
                    </a:xfrm>
                    <a:prstGeom prst="rect">
                      <a:avLst/>
                    </a:prstGeom>
                    <a:noFill/>
                    <a:ln>
                      <a:noFill/>
                    </a:ln>
                  </pic:spPr>
                </pic:pic>
              </a:graphicData>
            </a:graphic>
          </wp:inline>
        </w:drawing>
      </w:r>
    </w:p>
    <w:p w14:paraId="17C6F1D7" w14:textId="182234D6" w:rsidR="0070332C" w:rsidRPr="0070332C" w:rsidRDefault="0070332C" w:rsidP="004245DE">
      <w:pPr>
        <w:spacing w:line="480" w:lineRule="auto"/>
      </w:pPr>
      <w:r>
        <w:t xml:space="preserve">Figure 2. </w:t>
      </w:r>
      <w:r w:rsidR="004F2326">
        <w:t xml:space="preserve">Conceptual diagram </w:t>
      </w:r>
      <w:ins w:id="410" w:author="Erik" w:date="2023-06-20T14:52:00Z">
        <w:r w:rsidR="000F1AA2">
          <w:t xml:space="preserve">of </w:t>
        </w:r>
      </w:ins>
      <w:del w:id="411" w:author="Erik" w:date="2023-06-20T14:52:00Z">
        <w:r w:rsidR="004F2326" w:rsidDel="000F1AA2">
          <w:delText xml:space="preserve">of the decisions </w:delText>
        </w:r>
        <w:r w:rsidR="00D45B3F" w:rsidDel="000F1AA2">
          <w:delText>users can make</w:delText>
        </w:r>
      </w:del>
      <w:ins w:id="412" w:author="Erik" w:date="2023-06-20T14:52:00Z">
        <w:r w:rsidR="000F1AA2">
          <w:t>user decision options</w:t>
        </w:r>
      </w:ins>
      <w:r w:rsidR="00D45B3F">
        <w:t xml:space="preserve"> in the </w:t>
      </w:r>
      <w:r w:rsidR="004F2326">
        <w:t xml:space="preserve">Woodcock </w:t>
      </w:r>
      <w:r w:rsidR="00D45B3F">
        <w:t>Priority Area Siting Tool (W-PAST).</w:t>
      </w:r>
      <w:r w:rsidR="004300DD">
        <w:t xml:space="preserve"> Users can choose </w:t>
      </w:r>
      <w:r w:rsidR="00174A0B">
        <w:t xml:space="preserve">the </w:t>
      </w:r>
      <w:r w:rsidR="00777688">
        <w:t xml:space="preserve">weighting </w:t>
      </w:r>
      <w:r w:rsidR="00545465">
        <w:t xml:space="preserve">of migratory and breeding season </w:t>
      </w:r>
      <w:r w:rsidR="00545465">
        <w:lastRenderedPageBreak/>
        <w:t xml:space="preserve">habitat based on </w:t>
      </w:r>
      <w:r w:rsidR="0008209E">
        <w:t xml:space="preserve">management priorities. The resulting weights </w:t>
      </w:r>
      <w:r w:rsidR="00C46B19">
        <w:t>are used to generate</w:t>
      </w:r>
      <w:r w:rsidR="0008209E">
        <w:t xml:space="preserve"> </w:t>
      </w:r>
      <w:del w:id="413" w:author="Erik" w:date="2023-06-20T14:53:00Z">
        <w:r w:rsidR="0008209E" w:rsidDel="000F1AA2">
          <w:delText xml:space="preserve">the </w:delText>
        </w:r>
      </w:del>
      <w:ins w:id="414" w:author="Erik" w:date="2023-06-20T14:53:00Z">
        <w:r w:rsidR="000F1AA2">
          <w:t xml:space="preserve">a </w:t>
        </w:r>
      </w:ins>
      <w:r w:rsidR="003E6BFB">
        <w:t xml:space="preserve">statewide predictive layer and </w:t>
      </w:r>
      <w:r w:rsidR="00A15B45">
        <w:t>gameland prioritization</w:t>
      </w:r>
      <w:r w:rsidR="003E6BFB">
        <w:t xml:space="preserve"> metrics</w:t>
      </w:r>
      <w:r w:rsidR="00AC559C">
        <w:t>, which allow the user to compare the suitability of gamelands for woodcock management</w:t>
      </w:r>
      <w:r w:rsidR="008C6952">
        <w:t xml:space="preserve">. </w:t>
      </w:r>
    </w:p>
    <w:p w14:paraId="46387582" w14:textId="610F06DC" w:rsidR="001B3286" w:rsidRPr="0015372C" w:rsidRDefault="003711F9" w:rsidP="004245DE">
      <w:pPr>
        <w:spacing w:line="480" w:lineRule="auto"/>
        <w:rPr>
          <w:b/>
          <w:bCs/>
        </w:rPr>
      </w:pPr>
      <w:r>
        <w:rPr>
          <w:b/>
          <w:bCs/>
        </w:rPr>
        <w:t xml:space="preserve">3 </w:t>
      </w:r>
      <w:r w:rsidR="005318C0" w:rsidRPr="0015372C">
        <w:rPr>
          <w:b/>
          <w:bCs/>
        </w:rPr>
        <w:t>Results</w:t>
      </w:r>
    </w:p>
    <w:p w14:paraId="7F00E319" w14:textId="777DE109" w:rsidR="00E22549" w:rsidRPr="00E22549" w:rsidRDefault="00777688" w:rsidP="007D038E">
      <w:pPr>
        <w:spacing w:line="480" w:lineRule="auto"/>
      </w:pPr>
      <w:commentRangeStart w:id="415"/>
      <w:r>
        <w:t>We deployed t</w:t>
      </w:r>
      <w:r w:rsidR="006011A0">
        <w:t xml:space="preserve">ransmitters on 463 </w:t>
      </w:r>
      <w:proofErr w:type="gramStart"/>
      <w:r w:rsidR="006011A0">
        <w:t>woodcock</w:t>
      </w:r>
      <w:proofErr w:type="gramEnd"/>
      <w:r w:rsidR="006011A0">
        <w:t xml:space="preserve"> from </w:t>
      </w:r>
      <w:r w:rsidR="00002862">
        <w:t>f</w:t>
      </w:r>
      <w:r w:rsidR="006011A0">
        <w:t xml:space="preserve">all </w:t>
      </w:r>
      <w:commentRangeEnd w:id="415"/>
      <w:r w:rsidR="000F1AA2">
        <w:rPr>
          <w:rStyle w:val="CommentReference"/>
        </w:rPr>
        <w:commentReference w:id="415"/>
      </w:r>
      <w:r w:rsidR="006011A0">
        <w:t>2017</w:t>
      </w:r>
      <w:r w:rsidR="00002862">
        <w:t xml:space="preserve"> to</w:t>
      </w:r>
      <w:r w:rsidR="006011A0">
        <w:t xml:space="preserve"> </w:t>
      </w:r>
      <w:r w:rsidR="00002862">
        <w:t>s</w:t>
      </w:r>
      <w:r w:rsidR="006011A0">
        <w:t xml:space="preserve">pring 2021, </w:t>
      </w:r>
      <w:ins w:id="416" w:author="Erik" w:date="2023-06-20T14:54:00Z">
        <w:r w:rsidR="000F1AA2">
          <w:t>and</w:t>
        </w:r>
      </w:ins>
      <w:del w:id="417" w:author="Erik" w:date="2023-06-20T14:54:00Z">
        <w:r w:rsidR="00301C21" w:rsidDel="000F1AA2">
          <w:delText>with</w:delText>
        </w:r>
      </w:del>
      <w:r w:rsidR="006011A0">
        <w:t xml:space="preserve"> 82 individuals record</w:t>
      </w:r>
      <w:ins w:id="418" w:author="Erik" w:date="2023-06-20T14:54:00Z">
        <w:r w:rsidR="000F1AA2">
          <w:t>ed</w:t>
        </w:r>
      </w:ins>
      <w:del w:id="419" w:author="Erik" w:date="2023-06-20T14:54:00Z">
        <w:r w:rsidR="00301C21" w:rsidDel="000F1AA2">
          <w:delText>ing</w:delText>
        </w:r>
      </w:del>
      <w:r w:rsidR="006011A0">
        <w:t xml:space="preserve"> GPS locations at </w:t>
      </w:r>
      <w:r w:rsidR="00244776">
        <w:t xml:space="preserve">113 </w:t>
      </w:r>
      <w:r w:rsidR="006011A0">
        <w:t>migratory stopovers in Pennsylvania.</w:t>
      </w:r>
      <w:ins w:id="420" w:author="Erik" w:date="2023-06-20T14:54:00Z">
        <w:r w:rsidR="000F1AA2">
          <w:t xml:space="preserve">  </w:t>
        </w:r>
      </w:ins>
      <w:r w:rsidR="006011A0">
        <w:t xml:space="preserve"> </w:t>
      </w:r>
      <w:r w:rsidR="00D778F1">
        <w:t>Breeding season survey data were available for 770 locations along</w:t>
      </w:r>
      <w:r w:rsidR="002D5C98">
        <w:t xml:space="preserve"> </w:t>
      </w:r>
      <w:commentRangeStart w:id="421"/>
      <w:r w:rsidR="00482976">
        <w:t>77</w:t>
      </w:r>
      <w:r w:rsidR="002D5C98">
        <w:t xml:space="preserve"> </w:t>
      </w:r>
      <w:ins w:id="422" w:author="Erik" w:date="2023-06-20T14:56:00Z">
        <w:r w:rsidR="000271CE">
          <w:t xml:space="preserve">federal </w:t>
        </w:r>
      </w:ins>
      <w:r w:rsidR="00D778F1">
        <w:t xml:space="preserve">American Woodcock </w:t>
      </w:r>
      <w:r w:rsidR="002D5C98">
        <w:t>Singing Ground Survey</w:t>
      </w:r>
      <w:r w:rsidR="00D778F1">
        <w:t xml:space="preserve"> routes</w:t>
      </w:r>
      <w:r w:rsidR="002D5C98">
        <w:t xml:space="preserve"> and </w:t>
      </w:r>
      <w:r w:rsidR="00DE5F74">
        <w:t>80</w:t>
      </w:r>
      <w:r w:rsidR="00D778F1">
        <w:t>0 locations along 80</w:t>
      </w:r>
      <w:r w:rsidR="00DE5F74">
        <w:t xml:space="preserve"> </w:t>
      </w:r>
      <w:r w:rsidR="002D5C98">
        <w:t xml:space="preserve">Pennsylvania Game Commission </w:t>
      </w:r>
      <w:ins w:id="423" w:author="Erik" w:date="2023-06-20T14:56:00Z">
        <w:r w:rsidR="000271CE">
          <w:t xml:space="preserve">state </w:t>
        </w:r>
        <w:commentRangeEnd w:id="421"/>
        <w:r w:rsidR="000271CE">
          <w:rPr>
            <w:rStyle w:val="CommentReference"/>
          </w:rPr>
          <w:commentReference w:id="421"/>
        </w:r>
      </w:ins>
      <w:r w:rsidR="002D5C98">
        <w:t xml:space="preserve">survey </w:t>
      </w:r>
      <w:r w:rsidR="00D0534D">
        <w:t xml:space="preserve">routes. </w:t>
      </w:r>
      <w:r w:rsidR="00E22549">
        <w:t xml:space="preserve">The most </w:t>
      </w:r>
      <w:r w:rsidR="00D778F1">
        <w:t xml:space="preserve">predictive </w:t>
      </w:r>
      <w:del w:id="424" w:author="Erik" w:date="2023-06-20T14:56:00Z">
        <w:r w:rsidR="00D778F1" w:rsidDel="000271CE">
          <w:rPr>
            <w:rStyle w:val="CommentReference"/>
          </w:rPr>
          <w:delText>(</w:delText>
        </w:r>
        <w:r w:rsidR="00D778F1" w:rsidDel="000271CE">
          <w:delText xml:space="preserve">AUC </w:delText>
        </w:r>
        <w:r w:rsidR="00745D23" w:rsidDel="000271CE">
          <w:delText>=</w:delText>
        </w:r>
        <w:r w:rsidR="00D778F1" w:rsidDel="000271CE">
          <w:delText xml:space="preserve"> 0.83) </w:delText>
        </w:r>
      </w:del>
      <w:r w:rsidR="00B1316A">
        <w:t>breeding season</w:t>
      </w:r>
      <w:r w:rsidR="00E22549">
        <w:t xml:space="preserve"> model</w:t>
      </w:r>
      <w:r w:rsidR="00E22549" w:rsidRPr="000271CE">
        <w:rPr>
          <w:sz w:val="28"/>
          <w:rPrChange w:id="425" w:author="Erik" w:date="2023-06-20T14:57:00Z">
            <w:rPr/>
          </w:rPrChange>
        </w:rPr>
        <w:t xml:space="preserve"> </w:t>
      </w:r>
      <w:ins w:id="426" w:author="Erik" w:date="2023-06-20T14:56:00Z">
        <w:r w:rsidR="000271CE" w:rsidRPr="000271CE">
          <w:rPr>
            <w:rStyle w:val="CommentReference"/>
            <w:sz w:val="22"/>
            <w:szCs w:val="22"/>
            <w:rPrChange w:id="427" w:author="Erik" w:date="2023-06-20T14:57:00Z">
              <w:rPr>
                <w:rStyle w:val="CommentReference"/>
              </w:rPr>
            </w:rPrChange>
          </w:rPr>
          <w:t>(</w:t>
        </w:r>
        <w:r w:rsidR="000271CE">
          <w:t xml:space="preserve">AUC = 0.83) </w:t>
        </w:r>
      </w:ins>
      <w:r w:rsidR="00E22549">
        <w:t>was the</w:t>
      </w:r>
      <w:r w:rsidR="00BA3ABD">
        <w:t xml:space="preserve"> result of the second variable selection step</w:t>
      </w:r>
      <w:r w:rsidR="00E22549">
        <w:t xml:space="preserve">, </w:t>
      </w:r>
      <w:r w:rsidR="00D14FEA">
        <w:t>in</w:t>
      </w:r>
      <w:r w:rsidR="00E22549">
        <w:t xml:space="preserve"> </w:t>
      </w:r>
      <w:r w:rsidR="00C15CDE">
        <w:t>which all</w:t>
      </w:r>
      <w:r w:rsidR="00E22549">
        <w:t xml:space="preserve"> variables </w:t>
      </w:r>
      <w:r w:rsidR="00C15CDE">
        <w:t>with low predictive capacity</w:t>
      </w:r>
      <w:r w:rsidR="002D3045">
        <w:t xml:space="preserve"> </w:t>
      </w:r>
      <w:r w:rsidR="00D778F1">
        <w:t>were</w:t>
      </w:r>
      <w:r w:rsidR="00E22549">
        <w:t xml:space="preserve"> removed. This </w:t>
      </w:r>
      <w:r w:rsidR="00D778F1">
        <w:t xml:space="preserve">model </w:t>
      </w:r>
      <w:r w:rsidR="00E22549">
        <w:t>was heavily informed by landscape variables at 5 and 10 k</w:t>
      </w:r>
      <w:r w:rsidR="00D778F1">
        <w:t>m</w:t>
      </w:r>
      <w:r w:rsidR="00E22549">
        <w:t xml:space="preserve"> scales (Table </w:t>
      </w:r>
      <w:r w:rsidR="00CB7E07">
        <w:t>2</w:t>
      </w:r>
      <w:r w:rsidR="00E22549">
        <w:t>)</w:t>
      </w:r>
      <w:ins w:id="428" w:author="Erik" w:date="2023-06-20T14:57:00Z">
        <w:r w:rsidR="000271CE">
          <w:t xml:space="preserve">, and </w:t>
        </w:r>
      </w:ins>
      <w:del w:id="429" w:author="Erik" w:date="2023-06-20T14:57:00Z">
        <w:r w:rsidR="00E22549" w:rsidDel="000271CE">
          <w:delText>.</w:delText>
        </w:r>
        <w:r w:rsidR="001C19A5" w:rsidDel="000271CE">
          <w:delText xml:space="preserve"> </w:delText>
        </w:r>
        <w:r w:rsidR="00E22549" w:rsidDel="000271CE">
          <w:delText>N</w:delText>
        </w:r>
      </w:del>
      <w:ins w:id="430" w:author="Erik" w:date="2023-06-20T14:57:00Z">
        <w:r w:rsidR="000271CE">
          <w:t>n</w:t>
        </w:r>
      </w:ins>
      <w:r w:rsidR="00E22549">
        <w:t xml:space="preserve">o variables at the finest </w:t>
      </w:r>
      <w:del w:id="431" w:author="Erik" w:date="2023-06-20T14:57:00Z">
        <w:r w:rsidR="00E22549" w:rsidDel="000271CE">
          <w:delText xml:space="preserve">landscape </w:delText>
        </w:r>
      </w:del>
      <w:ins w:id="432" w:author="Erik" w:date="2023-06-20T14:57:00Z">
        <w:r w:rsidR="000271CE">
          <w:t xml:space="preserve">spatial </w:t>
        </w:r>
      </w:ins>
      <w:r w:rsidR="00E22549">
        <w:t>scale (</w:t>
      </w:r>
      <w:r w:rsidR="001A6522">
        <w:t>0.5k</w:t>
      </w:r>
      <w:r w:rsidR="00E22549">
        <w:t>m)</w:t>
      </w:r>
      <w:del w:id="433" w:author="Erik" w:date="2023-06-20T14:58:00Z">
        <w:r w:rsidR="00D778F1" w:rsidDel="000271CE">
          <w:delText>,</w:delText>
        </w:r>
      </w:del>
      <w:r w:rsidR="00E22549">
        <w:t xml:space="preserve"> or in the suite of moisture </w:t>
      </w:r>
      <w:del w:id="434" w:author="Erik" w:date="2023-06-20T14:57:00Z">
        <w:r w:rsidR="00E22549" w:rsidDel="000271CE">
          <w:delText>variables</w:delText>
        </w:r>
      </w:del>
      <w:ins w:id="435" w:author="Erik" w:date="2023-06-20T14:57:00Z">
        <w:r w:rsidR="000271CE">
          <w:t>characteristics</w:t>
        </w:r>
      </w:ins>
      <w:del w:id="436" w:author="Erik" w:date="2023-06-20T14:58:00Z">
        <w:r w:rsidR="00D778F1" w:rsidDel="000271CE">
          <w:delText>,</w:delText>
        </w:r>
      </w:del>
      <w:r w:rsidR="00E22549">
        <w:t xml:space="preserve"> were included in th</w:t>
      </w:r>
      <w:r w:rsidR="00285850">
        <w:t xml:space="preserve">e most informative model. </w:t>
      </w:r>
      <w:r w:rsidR="00D778F1">
        <w:t>G</w:t>
      </w:r>
      <w:r w:rsidR="001C19A5">
        <w:t>raphs of habitat suitability for each covariate show</w:t>
      </w:r>
      <w:r w:rsidR="00C13219">
        <w:t>ed</w:t>
      </w:r>
      <w:r w:rsidR="001C19A5">
        <w:t xml:space="preserve"> </w:t>
      </w:r>
      <w:r w:rsidR="00285850">
        <w:t xml:space="preserve">strong, non-linear relationships </w:t>
      </w:r>
      <w:del w:id="437" w:author="Erik" w:date="2023-06-20T14:58:00Z">
        <w:r w:rsidR="00285850" w:rsidDel="000271CE">
          <w:delText xml:space="preserve">with several of </w:delText>
        </w:r>
        <w:r w:rsidR="001C19A5" w:rsidDel="000271CE">
          <w:delText>the</w:delText>
        </w:r>
        <w:r w:rsidR="00285850" w:rsidDel="000271CE">
          <w:delText xml:space="preserve"> most informative variables</w:delText>
        </w:r>
        <w:r w:rsidR="00D778F1" w:rsidDel="000271CE">
          <w:delText xml:space="preserve"> </w:delText>
        </w:r>
      </w:del>
      <w:r w:rsidR="00D778F1">
        <w:t>(Fig. 3)</w:t>
      </w:r>
      <w:r w:rsidR="00285850">
        <w:t xml:space="preserve">. </w:t>
      </w:r>
      <w:r w:rsidR="001C19A5">
        <w:t>Suitability was highest</w:t>
      </w:r>
      <w:r w:rsidR="001C19A5">
        <w:rPr>
          <w:rStyle w:val="CommentReference"/>
        </w:rPr>
        <w:t xml:space="preserve"> </w:t>
      </w:r>
      <w:r w:rsidR="00285850">
        <w:t>for landscapes</w:t>
      </w:r>
      <w:r w:rsidR="001C19A5" w:rsidRPr="001C19A5">
        <w:t xml:space="preserve"> </w:t>
      </w:r>
      <w:r w:rsidR="00285850">
        <w:t xml:space="preserve">with </w:t>
      </w:r>
      <w:r w:rsidR="00523701">
        <w:t>0–25%</w:t>
      </w:r>
      <w:r w:rsidR="00285850">
        <w:t xml:space="preserve"> developed land area, </w:t>
      </w:r>
      <w:r w:rsidR="00523701">
        <w:t>0–50%</w:t>
      </w:r>
      <w:r w:rsidR="00285850">
        <w:t xml:space="preserve"> agricultural land area, and aggregation index values of 80–100</w:t>
      </w:r>
      <w:r w:rsidR="00D778F1">
        <w:t>, all at the 10km scale</w:t>
      </w:r>
      <w:r w:rsidR="00285850">
        <w:t xml:space="preserve">. At the 5km scale, the </w:t>
      </w:r>
      <w:r w:rsidR="001976F4">
        <w:t>breeding season</w:t>
      </w:r>
      <w:r w:rsidR="00285850">
        <w:t xml:space="preserve"> model also showed </w:t>
      </w:r>
      <w:r w:rsidR="001C19A5">
        <w:t>high suitability</w:t>
      </w:r>
      <w:r w:rsidR="00285850">
        <w:t xml:space="preserve"> </w:t>
      </w:r>
      <w:r w:rsidR="00D778F1">
        <w:t xml:space="preserve">in </w:t>
      </w:r>
      <w:r w:rsidR="00285850">
        <w:t xml:space="preserve">landscapes </w:t>
      </w:r>
      <w:r w:rsidR="00523701">
        <w:t xml:space="preserve">with 30–100% forest cover </w:t>
      </w:r>
      <w:r w:rsidR="00285850">
        <w:t xml:space="preserve">(Fig. </w:t>
      </w:r>
      <w:r w:rsidR="007F269D">
        <w:t>3</w:t>
      </w:r>
      <w:r w:rsidR="00285850">
        <w:t>).</w:t>
      </w:r>
    </w:p>
    <w:p w14:paraId="60154558" w14:textId="583DD888" w:rsidR="00C20A35" w:rsidRDefault="00C20A35" w:rsidP="00783994">
      <w:pPr>
        <w:spacing w:line="480" w:lineRule="auto"/>
      </w:pPr>
      <w:r>
        <w:tab/>
      </w:r>
      <w:r w:rsidR="00285850">
        <w:t xml:space="preserve">The most </w:t>
      </w:r>
      <w:r w:rsidR="00D778F1">
        <w:t xml:space="preserve">predictive </w:t>
      </w:r>
      <w:del w:id="438" w:author="Erik" w:date="2023-06-20T14:58:00Z">
        <w:r w:rsidR="00D778F1" w:rsidDel="000271CE">
          <w:delText xml:space="preserve">(AUC=0.78) </w:delText>
        </w:r>
      </w:del>
      <w:r w:rsidR="00285850">
        <w:t xml:space="preserve">migratory model </w:t>
      </w:r>
      <w:ins w:id="439" w:author="Erik" w:date="2023-06-20T14:58:00Z">
        <w:r w:rsidR="000271CE">
          <w:t xml:space="preserve">(AUC=0.78) </w:t>
        </w:r>
      </w:ins>
      <w:r w:rsidR="00285850">
        <w:t xml:space="preserve">was the full model, including all landscape, land cover, geographic, and moisture covariates (Table </w:t>
      </w:r>
      <w:r w:rsidR="00CB7E07">
        <w:t>2</w:t>
      </w:r>
      <w:r w:rsidR="00285850">
        <w:t xml:space="preserve">). Likely due to the wide array of covariates influencing the model, </w:t>
      </w:r>
      <w:r w:rsidR="001C19A5">
        <w:t xml:space="preserve">individual covariate graphs do not show clear visual patterns between </w:t>
      </w:r>
      <w:r w:rsidR="001334F4">
        <w:t xml:space="preserve">migratory </w:t>
      </w:r>
      <w:r w:rsidR="001C19A5">
        <w:t>habitat suitability and any one covariate. H</w:t>
      </w:r>
      <w:r w:rsidR="001334F4">
        <w:t xml:space="preserve">owever, the migratory model </w:t>
      </w:r>
      <w:r w:rsidR="00D778F1">
        <w:t xml:space="preserve">illustrated </w:t>
      </w:r>
      <w:r w:rsidR="001334F4">
        <w:t xml:space="preserve">greater </w:t>
      </w:r>
      <w:commentRangeStart w:id="440"/>
      <w:r w:rsidR="001334F4">
        <w:t xml:space="preserve">tolerance </w:t>
      </w:r>
      <w:commentRangeEnd w:id="440"/>
      <w:r w:rsidR="000271CE">
        <w:rPr>
          <w:rStyle w:val="CommentReference"/>
        </w:rPr>
        <w:commentReference w:id="440"/>
      </w:r>
      <w:r w:rsidR="00D778F1">
        <w:t xml:space="preserve">of migrant woodcock </w:t>
      </w:r>
      <w:r w:rsidR="001334F4">
        <w:t xml:space="preserve">for </w:t>
      </w:r>
      <w:r w:rsidR="001C19A5">
        <w:t xml:space="preserve">developed and dis-aggregated landscapes at a 10km scale than the </w:t>
      </w:r>
      <w:r w:rsidR="0083247A">
        <w:t>breeding season</w:t>
      </w:r>
      <w:r w:rsidR="001C19A5">
        <w:t xml:space="preserve"> model (Fig. </w:t>
      </w:r>
      <w:r w:rsidR="007F269D">
        <w:t>3</w:t>
      </w:r>
      <w:r w:rsidR="001C19A5">
        <w:t xml:space="preserve">). The two models </w:t>
      </w:r>
      <w:r w:rsidR="00D778F1">
        <w:t>we</w:t>
      </w:r>
      <w:r w:rsidR="00783994">
        <w:t>re also distinguished by</w:t>
      </w:r>
      <w:r w:rsidR="001C19A5">
        <w:t xml:space="preserve"> the scale at which covariates </w:t>
      </w:r>
      <w:r w:rsidR="001C19A5">
        <w:lastRenderedPageBreak/>
        <w:t>influence</w:t>
      </w:r>
      <w:r w:rsidR="00D778F1">
        <w:t>d</w:t>
      </w:r>
      <w:r w:rsidR="001C19A5">
        <w:t xml:space="preserve"> habitat suitability</w:t>
      </w:r>
      <w:del w:id="441" w:author="Erik" w:date="2023-06-20T15:00:00Z">
        <w:r w:rsidR="001C19A5" w:rsidDel="000271CE">
          <w:delText>.</w:delText>
        </w:r>
        <w:r w:rsidDel="000271CE">
          <w:delText xml:space="preserve"> While</w:delText>
        </w:r>
      </w:del>
      <w:ins w:id="442" w:author="Erik" w:date="2023-06-20T15:00:00Z">
        <w:r w:rsidR="000271CE">
          <w:t>;</w:t>
        </w:r>
      </w:ins>
      <w:r>
        <w:t xml:space="preserve"> the most informative </w:t>
      </w:r>
      <w:r w:rsidR="001976F4">
        <w:t>breeding season</w:t>
      </w:r>
      <w:r>
        <w:t xml:space="preserve"> model was not influenced by any landscape covariates at the 500m scale, and only 1 landscape covariate at the 1km scale,</w:t>
      </w:r>
      <w:ins w:id="443" w:author="Erik" w:date="2023-06-20T15:00:00Z">
        <w:r w:rsidR="000271CE">
          <w:t xml:space="preserve"> whereas</w:t>
        </w:r>
      </w:ins>
      <w:r>
        <w:t xml:space="preserve"> the most informative migratory model included all available small-scale landscape covariates. </w:t>
      </w:r>
      <w:r w:rsidR="00180303">
        <w:t xml:space="preserve">Because of the </w:t>
      </w:r>
      <w:r w:rsidR="00CC0866">
        <w:t xml:space="preserve">influence of </w:t>
      </w:r>
      <w:r w:rsidR="00380E44">
        <w:t>c</w:t>
      </w:r>
      <w:r w:rsidR="007450D0">
        <w:t xml:space="preserve">ovariates at a </w:t>
      </w:r>
      <w:r w:rsidR="00596677">
        <w:t>500m</w:t>
      </w:r>
      <w:ins w:id="444" w:author="Erik" w:date="2023-06-20T15:00:00Z">
        <w:r w:rsidR="000271CE">
          <w:t xml:space="preserve"> and </w:t>
        </w:r>
      </w:ins>
      <w:del w:id="445" w:author="Erik" w:date="2023-06-20T15:00:00Z">
        <w:r w:rsidR="00596677" w:rsidDel="000271CE">
          <w:delText>–</w:delText>
        </w:r>
      </w:del>
      <w:r w:rsidR="00596677">
        <w:t>1km scale</w:t>
      </w:r>
      <w:ins w:id="446" w:author="Erik" w:date="2023-06-20T15:00:00Z">
        <w:r w:rsidR="000271CE">
          <w:t>s</w:t>
        </w:r>
      </w:ins>
      <w:r w:rsidR="00596677">
        <w:t xml:space="preserve">, the migratory model </w:t>
      </w:r>
      <w:del w:id="447" w:author="Erik" w:date="2023-06-20T15:00:00Z">
        <w:r w:rsidR="00596677" w:rsidDel="000271CE">
          <w:delText xml:space="preserve">provided predictions </w:delText>
        </w:r>
        <w:r w:rsidR="00BD7B34" w:rsidDel="000271CE">
          <w:delText>with</w:delText>
        </w:r>
      </w:del>
      <w:ins w:id="448" w:author="Erik" w:date="2023-06-20T15:00:00Z">
        <w:r w:rsidR="000271CE">
          <w:t>predicted</w:t>
        </w:r>
      </w:ins>
      <w:r w:rsidR="00BD7B34">
        <w:t xml:space="preserve"> much more spatial var</w:t>
      </w:r>
      <w:r w:rsidR="00EC56ED">
        <w:t>iation</w:t>
      </w:r>
      <w:ins w:id="449" w:author="Erik" w:date="2023-06-20T15:00:00Z">
        <w:r w:rsidR="000271CE">
          <w:t xml:space="preserve"> in habitat distribution</w:t>
        </w:r>
      </w:ins>
      <w:r w:rsidR="00EC56ED">
        <w:t xml:space="preserve"> than the breeding season model</w:t>
      </w:r>
      <w:r w:rsidR="00FF7B5A">
        <w:t xml:space="preserve">, despite identical pixel resolutions </w:t>
      </w:r>
      <w:del w:id="450" w:author="Erik" w:date="2023-06-20T15:01:00Z">
        <w:r w:rsidR="00FF7B5A" w:rsidDel="000271CE">
          <w:delText>of 90m</w:delText>
        </w:r>
        <w:r w:rsidR="00EB1BB5" w:rsidDel="000271CE">
          <w:delText xml:space="preserve"> </w:delText>
        </w:r>
      </w:del>
      <w:r w:rsidR="00EB1BB5">
        <w:t>(F</w:t>
      </w:r>
      <w:r>
        <w:t xml:space="preserve">ig. </w:t>
      </w:r>
      <w:r w:rsidR="007F269D">
        <w:t>4</w:t>
      </w:r>
      <w:r>
        <w:t>).</w:t>
      </w:r>
    </w:p>
    <w:p w14:paraId="72503536" w14:textId="18E6B1CA" w:rsidR="001B3286" w:rsidRDefault="00C20A35" w:rsidP="00611BDE">
      <w:pPr>
        <w:spacing w:line="480" w:lineRule="auto"/>
      </w:pPr>
      <w:r>
        <w:tab/>
      </w:r>
      <w:r w:rsidR="006050F2">
        <w:t>B</w:t>
      </w:r>
      <w:r w:rsidR="00E04F5F">
        <w:t xml:space="preserve">reeding season habitat was not evenly distributed </w:t>
      </w:r>
      <w:r w:rsidR="00D778F1">
        <w:t xml:space="preserve">among </w:t>
      </w:r>
      <w:r w:rsidR="00E04F5F">
        <w:t>ecoregions</w:t>
      </w:r>
      <w:r w:rsidR="006050F2">
        <w:t xml:space="preserve"> (Fig. </w:t>
      </w:r>
      <w:r w:rsidR="007F269D">
        <w:t>5</w:t>
      </w:r>
      <w:r w:rsidR="006050F2">
        <w:t>), with mean habitat suitability values ranging from</w:t>
      </w:r>
      <w:r w:rsidR="004D6C9F">
        <w:t xml:space="preserve"> 22.9</w:t>
      </w:r>
      <w:r w:rsidR="006050F2">
        <w:t>–</w:t>
      </w:r>
      <w:r w:rsidR="004D6C9F">
        <w:t>86.0</w:t>
      </w:r>
      <w:r w:rsidR="006050F2">
        <w:t>%</w:t>
      </w:r>
      <w:r w:rsidR="00E04F5F">
        <w:t xml:space="preserve">. </w:t>
      </w:r>
      <w:r w:rsidR="006050F2">
        <w:t>Migratory habitat was more evenly distributed</w:t>
      </w:r>
      <w:ins w:id="451" w:author="Erik" w:date="2023-06-20T15:01:00Z">
        <w:r w:rsidR="000271CE">
          <w:t xml:space="preserve"> among ecoregions</w:t>
        </w:r>
      </w:ins>
      <w:r w:rsidR="006050F2">
        <w:t xml:space="preserve">, with </w:t>
      </w:r>
      <w:r w:rsidR="00B55626">
        <w:t xml:space="preserve">mean habitat suitability </w:t>
      </w:r>
      <w:r w:rsidR="006050F2">
        <w:t xml:space="preserve">values ranging from </w:t>
      </w:r>
      <w:r w:rsidR="004D6C9F">
        <w:t>46.5</w:t>
      </w:r>
      <w:r w:rsidR="006050F2">
        <w:t>–</w:t>
      </w:r>
      <w:r w:rsidR="004D6C9F">
        <w:t>87.5</w:t>
      </w:r>
      <w:r w:rsidR="006050F2">
        <w:t>%.</w:t>
      </w:r>
      <w:r w:rsidR="00B55626">
        <w:t xml:space="preserve"> </w:t>
      </w:r>
      <w:r w:rsidR="002304E5">
        <w:t>Most of the difference between the distribution of migratory and breeding season habitat was in the</w:t>
      </w:r>
      <w:r w:rsidR="00B55626">
        <w:t xml:space="preserve"> Northern Piedmont, Middle Atlantic Coastal Plain, and Central Appalachians ecoregions</w:t>
      </w:r>
      <w:r w:rsidR="002304E5">
        <w:t>, which had</w:t>
      </w:r>
      <w:r w:rsidR="00B55626">
        <w:t xml:space="preserve"> mean breeding season habitat suitability values </w:t>
      </w:r>
      <w:r w:rsidR="002304E5">
        <w:t xml:space="preserve">of </w:t>
      </w:r>
      <w:r w:rsidR="00B55626">
        <w:t>&lt; 30%</w:t>
      </w:r>
      <w:r w:rsidR="002304E5">
        <w:t xml:space="preserve"> and </w:t>
      </w:r>
      <w:r w:rsidR="00B55626">
        <w:t>mean migratory season habitat suitability values</w:t>
      </w:r>
      <w:r w:rsidR="002304E5">
        <w:t xml:space="preserve"> of</w:t>
      </w:r>
      <w:r w:rsidR="00B55626">
        <w:t xml:space="preserve"> &gt;60%.</w:t>
      </w:r>
    </w:p>
    <w:p w14:paraId="2F1E9F3B" w14:textId="77777777" w:rsidR="00C53747" w:rsidRDefault="00C53747" w:rsidP="00611BDE">
      <w:pPr>
        <w:spacing w:line="480" w:lineRule="auto"/>
      </w:pPr>
    </w:p>
    <w:p w14:paraId="673C7271" w14:textId="1B48129B" w:rsidR="00CB0D44" w:rsidRDefault="00CB0D44" w:rsidP="00611BDE">
      <w:pPr>
        <w:spacing w:line="480" w:lineRule="auto"/>
      </w:pPr>
      <w:r>
        <w:t xml:space="preserve">Table </w:t>
      </w:r>
      <w:r w:rsidR="00CB7E07">
        <w:t>2</w:t>
      </w:r>
      <w:r>
        <w:t xml:space="preserve">. Variables selected via backwards variable selection </w:t>
      </w:r>
      <w:r w:rsidR="00C53757">
        <w:t>using</w:t>
      </w:r>
      <w:r>
        <w:t xml:space="preserve"> </w:t>
      </w:r>
      <w:r w:rsidR="00C53757">
        <w:t xml:space="preserve">the R package </w:t>
      </w:r>
      <w:r>
        <w:t>VSURF</w:t>
      </w:r>
      <w:r w:rsidR="001803CB">
        <w:t xml:space="preserve"> </w:t>
      </w:r>
      <w:r w:rsidR="000A0B07" w:rsidRPr="000A0B07">
        <w:rPr>
          <w:rFonts w:cs="Calibri"/>
        </w:rPr>
        <w:t>(</w:t>
      </w:r>
      <w:proofErr w:type="spellStart"/>
      <w:r w:rsidR="000A0B07" w:rsidRPr="000A0B07">
        <w:rPr>
          <w:rFonts w:cs="Calibri"/>
        </w:rPr>
        <w:t>Genuer</w:t>
      </w:r>
      <w:proofErr w:type="spellEnd"/>
      <w:r w:rsidR="000A0B07" w:rsidRPr="000A0B07">
        <w:rPr>
          <w:rFonts w:cs="Calibri"/>
        </w:rPr>
        <w:t xml:space="preserve"> et al., 2022)</w:t>
      </w:r>
      <w:r>
        <w:t xml:space="preserve"> for the migratory and breeding season models. The migratory model employs the full set of variables, while the breeding season model uses a subset of variables inclined towards coarse resolution landscape variables.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2790"/>
      </w:tblGrid>
      <w:tr w:rsidR="001B3286" w:rsidRPr="0090587B" w14:paraId="3B7EEE50" w14:textId="77777777" w:rsidTr="0090587B">
        <w:trPr>
          <w:jc w:val="center"/>
        </w:trPr>
        <w:tc>
          <w:tcPr>
            <w:tcW w:w="2155" w:type="dxa"/>
            <w:tcBorders>
              <w:left w:val="nil"/>
              <w:bottom w:val="single" w:sz="4" w:space="0" w:color="auto"/>
              <w:right w:val="nil"/>
            </w:tcBorders>
            <w:shd w:val="clear" w:color="auto" w:fill="auto"/>
          </w:tcPr>
          <w:p w14:paraId="0A164BC9" w14:textId="77777777" w:rsidR="001B3286" w:rsidRPr="0090587B" w:rsidRDefault="001B3286" w:rsidP="0090587B">
            <w:pPr>
              <w:spacing w:after="0" w:line="240" w:lineRule="auto"/>
            </w:pPr>
            <w:r w:rsidRPr="0090587B">
              <w:t>Suite</w:t>
            </w:r>
          </w:p>
        </w:tc>
        <w:tc>
          <w:tcPr>
            <w:tcW w:w="2430" w:type="dxa"/>
            <w:tcBorders>
              <w:left w:val="nil"/>
              <w:bottom w:val="single" w:sz="4" w:space="0" w:color="auto"/>
              <w:right w:val="nil"/>
            </w:tcBorders>
            <w:shd w:val="clear" w:color="auto" w:fill="auto"/>
          </w:tcPr>
          <w:p w14:paraId="1466188B" w14:textId="77777777" w:rsidR="001B3286" w:rsidRPr="0090587B" w:rsidRDefault="001B3286" w:rsidP="0090587B">
            <w:pPr>
              <w:spacing w:after="0" w:line="240" w:lineRule="auto"/>
            </w:pPr>
            <w:r w:rsidRPr="0090587B">
              <w:t>Migratory</w:t>
            </w:r>
          </w:p>
        </w:tc>
        <w:tc>
          <w:tcPr>
            <w:tcW w:w="2790" w:type="dxa"/>
            <w:tcBorders>
              <w:left w:val="nil"/>
              <w:bottom w:val="single" w:sz="4" w:space="0" w:color="auto"/>
              <w:right w:val="nil"/>
            </w:tcBorders>
            <w:shd w:val="clear" w:color="auto" w:fill="auto"/>
          </w:tcPr>
          <w:p w14:paraId="2BC83AA7" w14:textId="77777777" w:rsidR="001B3286" w:rsidRPr="0090587B" w:rsidRDefault="00564097" w:rsidP="0090587B">
            <w:pPr>
              <w:spacing w:after="0" w:line="240" w:lineRule="auto"/>
            </w:pPr>
            <w:r w:rsidRPr="0090587B">
              <w:t>Breeding</w:t>
            </w:r>
          </w:p>
        </w:tc>
      </w:tr>
      <w:tr w:rsidR="001B3286" w:rsidRPr="0090587B" w14:paraId="149B7C2B" w14:textId="77777777" w:rsidTr="0090587B">
        <w:trPr>
          <w:trHeight w:val="1178"/>
          <w:jc w:val="center"/>
        </w:trPr>
        <w:tc>
          <w:tcPr>
            <w:tcW w:w="2155" w:type="dxa"/>
            <w:tcBorders>
              <w:left w:val="nil"/>
              <w:bottom w:val="nil"/>
              <w:right w:val="nil"/>
            </w:tcBorders>
            <w:shd w:val="clear" w:color="auto" w:fill="auto"/>
          </w:tcPr>
          <w:p w14:paraId="0F893E25" w14:textId="77777777" w:rsidR="001B3286" w:rsidRPr="0090587B" w:rsidRDefault="001B3286" w:rsidP="0090587B">
            <w:pPr>
              <w:spacing w:after="0" w:line="240" w:lineRule="auto"/>
            </w:pPr>
            <w:r w:rsidRPr="0090587B">
              <w:t>Landscape (500m)</w:t>
            </w:r>
          </w:p>
        </w:tc>
        <w:tc>
          <w:tcPr>
            <w:tcW w:w="2430" w:type="dxa"/>
            <w:tcBorders>
              <w:left w:val="nil"/>
              <w:bottom w:val="nil"/>
              <w:right w:val="nil"/>
            </w:tcBorders>
            <w:shd w:val="clear" w:color="auto" w:fill="auto"/>
          </w:tcPr>
          <w:p w14:paraId="1F21C512"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left w:val="nil"/>
              <w:bottom w:val="nil"/>
              <w:right w:val="nil"/>
            </w:tcBorders>
            <w:shd w:val="clear" w:color="auto" w:fill="auto"/>
          </w:tcPr>
          <w:p w14:paraId="6D91FCC8" w14:textId="77777777" w:rsidR="001B3286" w:rsidRPr="0090587B" w:rsidRDefault="001B3286" w:rsidP="0090587B">
            <w:pPr>
              <w:spacing w:after="0" w:line="240" w:lineRule="auto"/>
            </w:pPr>
          </w:p>
        </w:tc>
      </w:tr>
      <w:tr w:rsidR="001B3286" w:rsidRPr="0090587B" w14:paraId="31AB03B5" w14:textId="77777777" w:rsidTr="0090587B">
        <w:trPr>
          <w:trHeight w:val="1188"/>
          <w:jc w:val="center"/>
        </w:trPr>
        <w:tc>
          <w:tcPr>
            <w:tcW w:w="2155" w:type="dxa"/>
            <w:tcBorders>
              <w:top w:val="nil"/>
              <w:left w:val="nil"/>
              <w:bottom w:val="nil"/>
              <w:right w:val="nil"/>
            </w:tcBorders>
            <w:shd w:val="clear" w:color="auto" w:fill="auto"/>
          </w:tcPr>
          <w:p w14:paraId="2BF74CAC" w14:textId="77777777" w:rsidR="001B3286" w:rsidRPr="0090587B" w:rsidRDefault="001B3286" w:rsidP="0090587B">
            <w:pPr>
              <w:spacing w:after="0" w:line="240" w:lineRule="auto"/>
            </w:pPr>
            <w:r w:rsidRPr="0090587B">
              <w:t>Landscape (1km)</w:t>
            </w:r>
          </w:p>
        </w:tc>
        <w:tc>
          <w:tcPr>
            <w:tcW w:w="2430" w:type="dxa"/>
            <w:tcBorders>
              <w:top w:val="nil"/>
              <w:left w:val="nil"/>
              <w:bottom w:val="nil"/>
              <w:right w:val="nil"/>
            </w:tcBorders>
            <w:shd w:val="clear" w:color="auto" w:fill="auto"/>
          </w:tcPr>
          <w:p w14:paraId="49452E29"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7E08C643" w14:textId="77777777" w:rsidR="001B3286" w:rsidRPr="0090587B" w:rsidRDefault="001B3286" w:rsidP="0090587B">
            <w:pPr>
              <w:spacing w:after="0" w:line="240" w:lineRule="auto"/>
            </w:pPr>
            <w:r w:rsidRPr="0090587B">
              <w:t>% Agricultural</w:t>
            </w:r>
          </w:p>
        </w:tc>
      </w:tr>
      <w:tr w:rsidR="001B3286" w:rsidRPr="0090587B" w14:paraId="31667F29" w14:textId="77777777" w:rsidTr="0090587B">
        <w:trPr>
          <w:trHeight w:val="1197"/>
          <w:jc w:val="center"/>
        </w:trPr>
        <w:tc>
          <w:tcPr>
            <w:tcW w:w="2155" w:type="dxa"/>
            <w:tcBorders>
              <w:top w:val="nil"/>
              <w:left w:val="nil"/>
              <w:bottom w:val="nil"/>
              <w:right w:val="nil"/>
            </w:tcBorders>
            <w:shd w:val="clear" w:color="auto" w:fill="auto"/>
          </w:tcPr>
          <w:p w14:paraId="08BA0AE7" w14:textId="77777777" w:rsidR="001B3286" w:rsidRPr="0090587B" w:rsidRDefault="001B3286" w:rsidP="0090587B">
            <w:pPr>
              <w:spacing w:after="0" w:line="240" w:lineRule="auto"/>
            </w:pPr>
            <w:r w:rsidRPr="0090587B">
              <w:lastRenderedPageBreak/>
              <w:t>Landscape (5km)</w:t>
            </w:r>
          </w:p>
        </w:tc>
        <w:tc>
          <w:tcPr>
            <w:tcW w:w="2430" w:type="dxa"/>
            <w:tcBorders>
              <w:top w:val="nil"/>
              <w:left w:val="nil"/>
              <w:bottom w:val="nil"/>
              <w:right w:val="nil"/>
            </w:tcBorders>
            <w:shd w:val="clear" w:color="auto" w:fill="auto"/>
          </w:tcPr>
          <w:p w14:paraId="6440F2B8"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2AAC5C87" w14:textId="77777777" w:rsidR="001B3286" w:rsidRPr="0090587B" w:rsidRDefault="001B3286" w:rsidP="0090587B">
            <w:pPr>
              <w:spacing w:after="0" w:line="240" w:lineRule="auto"/>
            </w:pPr>
            <w:r w:rsidRPr="0090587B">
              <w:t>Cohesion, % Forest, % Agricultural, % Developed</w:t>
            </w:r>
          </w:p>
        </w:tc>
      </w:tr>
      <w:tr w:rsidR="001B3286" w:rsidRPr="0090587B" w14:paraId="57AB1BCB" w14:textId="77777777" w:rsidTr="0090587B">
        <w:trPr>
          <w:trHeight w:val="1197"/>
          <w:jc w:val="center"/>
        </w:trPr>
        <w:tc>
          <w:tcPr>
            <w:tcW w:w="2155" w:type="dxa"/>
            <w:tcBorders>
              <w:top w:val="nil"/>
              <w:left w:val="nil"/>
              <w:bottom w:val="nil"/>
              <w:right w:val="nil"/>
            </w:tcBorders>
            <w:shd w:val="clear" w:color="auto" w:fill="auto"/>
          </w:tcPr>
          <w:p w14:paraId="442912BF" w14:textId="77777777" w:rsidR="001B3286" w:rsidRPr="0090587B" w:rsidRDefault="001B3286" w:rsidP="0090587B">
            <w:pPr>
              <w:spacing w:after="0" w:line="240" w:lineRule="auto"/>
            </w:pPr>
            <w:r w:rsidRPr="0090587B">
              <w:t>Landscape (10km)</w:t>
            </w:r>
          </w:p>
        </w:tc>
        <w:tc>
          <w:tcPr>
            <w:tcW w:w="2430" w:type="dxa"/>
            <w:tcBorders>
              <w:top w:val="nil"/>
              <w:left w:val="nil"/>
              <w:bottom w:val="nil"/>
              <w:right w:val="nil"/>
            </w:tcBorders>
            <w:shd w:val="clear" w:color="auto" w:fill="auto"/>
          </w:tcPr>
          <w:p w14:paraId="76C114D5"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68491B59" w14:textId="77777777" w:rsidR="001B3286" w:rsidRPr="0090587B" w:rsidRDefault="001B3286" w:rsidP="0090587B">
            <w:pPr>
              <w:spacing w:after="0" w:line="240" w:lineRule="auto"/>
            </w:pPr>
            <w:r w:rsidRPr="0090587B">
              <w:t>Aggregation Index, Cohesion, % Agricultural, % Developed</w:t>
            </w:r>
          </w:p>
        </w:tc>
      </w:tr>
      <w:tr w:rsidR="001B3286" w:rsidRPr="0090587B" w14:paraId="7F1AB493" w14:textId="77777777" w:rsidTr="0090587B">
        <w:trPr>
          <w:trHeight w:val="648"/>
          <w:jc w:val="center"/>
        </w:trPr>
        <w:tc>
          <w:tcPr>
            <w:tcW w:w="2155" w:type="dxa"/>
            <w:tcBorders>
              <w:top w:val="nil"/>
              <w:left w:val="nil"/>
              <w:bottom w:val="nil"/>
              <w:right w:val="nil"/>
            </w:tcBorders>
            <w:shd w:val="clear" w:color="auto" w:fill="auto"/>
          </w:tcPr>
          <w:p w14:paraId="5A561B41" w14:textId="77777777" w:rsidR="001B3286" w:rsidRPr="0090587B" w:rsidRDefault="001B3286" w:rsidP="0090587B">
            <w:pPr>
              <w:spacing w:after="0" w:line="240" w:lineRule="auto"/>
            </w:pPr>
            <w:r w:rsidRPr="0090587B">
              <w:t>Land Cover</w:t>
            </w:r>
          </w:p>
        </w:tc>
        <w:tc>
          <w:tcPr>
            <w:tcW w:w="2430" w:type="dxa"/>
            <w:tcBorders>
              <w:top w:val="nil"/>
              <w:left w:val="nil"/>
              <w:bottom w:val="nil"/>
              <w:right w:val="nil"/>
            </w:tcBorders>
            <w:shd w:val="clear" w:color="auto" w:fill="auto"/>
          </w:tcPr>
          <w:p w14:paraId="346064A8" w14:textId="77777777" w:rsidR="001B3286" w:rsidRPr="0090587B" w:rsidRDefault="001B3286" w:rsidP="0090587B">
            <w:pPr>
              <w:spacing w:after="0" w:line="240" w:lineRule="auto"/>
            </w:pPr>
            <w:r w:rsidRPr="0090587B">
              <w:t>Forest, Successional Class</w:t>
            </w:r>
          </w:p>
        </w:tc>
        <w:tc>
          <w:tcPr>
            <w:tcW w:w="2790" w:type="dxa"/>
            <w:tcBorders>
              <w:top w:val="nil"/>
              <w:left w:val="nil"/>
              <w:bottom w:val="nil"/>
              <w:right w:val="nil"/>
            </w:tcBorders>
            <w:shd w:val="clear" w:color="auto" w:fill="auto"/>
          </w:tcPr>
          <w:p w14:paraId="710244EA" w14:textId="77777777" w:rsidR="001B3286" w:rsidRPr="0090587B" w:rsidRDefault="001B3286" w:rsidP="0090587B">
            <w:pPr>
              <w:spacing w:after="0" w:line="240" w:lineRule="auto"/>
            </w:pPr>
          </w:p>
        </w:tc>
      </w:tr>
      <w:tr w:rsidR="001B3286" w:rsidRPr="0090587B" w14:paraId="2E5FFFF6" w14:textId="77777777" w:rsidTr="0090587B">
        <w:trPr>
          <w:trHeight w:val="630"/>
          <w:jc w:val="center"/>
        </w:trPr>
        <w:tc>
          <w:tcPr>
            <w:tcW w:w="2155" w:type="dxa"/>
            <w:tcBorders>
              <w:top w:val="nil"/>
              <w:left w:val="nil"/>
              <w:bottom w:val="nil"/>
              <w:right w:val="nil"/>
            </w:tcBorders>
            <w:shd w:val="clear" w:color="auto" w:fill="auto"/>
          </w:tcPr>
          <w:p w14:paraId="3E8E5713" w14:textId="77777777" w:rsidR="001B3286" w:rsidRPr="0090587B" w:rsidRDefault="001B3286" w:rsidP="0090587B">
            <w:pPr>
              <w:spacing w:after="0" w:line="240" w:lineRule="auto"/>
            </w:pPr>
            <w:r w:rsidRPr="0090587B">
              <w:t>Geography</w:t>
            </w:r>
          </w:p>
        </w:tc>
        <w:tc>
          <w:tcPr>
            <w:tcW w:w="2430" w:type="dxa"/>
            <w:tcBorders>
              <w:top w:val="nil"/>
              <w:left w:val="nil"/>
              <w:bottom w:val="nil"/>
              <w:right w:val="nil"/>
            </w:tcBorders>
            <w:shd w:val="clear" w:color="auto" w:fill="auto"/>
          </w:tcPr>
          <w:p w14:paraId="75AF4E7D" w14:textId="77777777" w:rsidR="001B3286" w:rsidRPr="0090587B" w:rsidRDefault="001B3286" w:rsidP="0090587B">
            <w:pPr>
              <w:spacing w:after="0" w:line="240" w:lineRule="auto"/>
            </w:pPr>
            <w:r w:rsidRPr="0090587B">
              <w:t>Elevation, Slope, Ecoregions</w:t>
            </w:r>
          </w:p>
        </w:tc>
        <w:tc>
          <w:tcPr>
            <w:tcW w:w="2790" w:type="dxa"/>
            <w:tcBorders>
              <w:top w:val="nil"/>
              <w:left w:val="nil"/>
              <w:bottom w:val="nil"/>
              <w:right w:val="nil"/>
            </w:tcBorders>
            <w:shd w:val="clear" w:color="auto" w:fill="auto"/>
          </w:tcPr>
          <w:p w14:paraId="61630266" w14:textId="77777777" w:rsidR="001B3286" w:rsidRPr="0090587B" w:rsidRDefault="001B3286" w:rsidP="0090587B">
            <w:pPr>
              <w:spacing w:after="0" w:line="240" w:lineRule="auto"/>
            </w:pPr>
            <w:r w:rsidRPr="0090587B">
              <w:t>Elevation, Ecoregions</w:t>
            </w:r>
          </w:p>
        </w:tc>
      </w:tr>
      <w:tr w:rsidR="001B3286" w:rsidRPr="0090587B" w14:paraId="33A18159" w14:textId="77777777" w:rsidTr="0090587B">
        <w:trPr>
          <w:trHeight w:val="630"/>
          <w:jc w:val="center"/>
        </w:trPr>
        <w:tc>
          <w:tcPr>
            <w:tcW w:w="2155" w:type="dxa"/>
            <w:tcBorders>
              <w:top w:val="nil"/>
              <w:left w:val="nil"/>
              <w:bottom w:val="single" w:sz="4" w:space="0" w:color="auto"/>
              <w:right w:val="nil"/>
            </w:tcBorders>
            <w:shd w:val="clear" w:color="auto" w:fill="auto"/>
          </w:tcPr>
          <w:p w14:paraId="33EB5257" w14:textId="77777777" w:rsidR="001B3286" w:rsidRPr="0090587B" w:rsidRDefault="001B3286" w:rsidP="0090587B">
            <w:pPr>
              <w:spacing w:after="0" w:line="240" w:lineRule="auto"/>
            </w:pPr>
            <w:r w:rsidRPr="0090587B">
              <w:t>Moisture</w:t>
            </w:r>
          </w:p>
        </w:tc>
        <w:tc>
          <w:tcPr>
            <w:tcW w:w="2430" w:type="dxa"/>
            <w:tcBorders>
              <w:top w:val="nil"/>
              <w:left w:val="nil"/>
              <w:bottom w:val="single" w:sz="4" w:space="0" w:color="auto"/>
              <w:right w:val="nil"/>
            </w:tcBorders>
            <w:shd w:val="clear" w:color="auto" w:fill="auto"/>
          </w:tcPr>
          <w:p w14:paraId="65C2A281" w14:textId="77777777" w:rsidR="001B3286" w:rsidRPr="0090587B" w:rsidRDefault="001B3286" w:rsidP="0090587B">
            <w:pPr>
              <w:spacing w:after="0" w:line="240" w:lineRule="auto"/>
            </w:pPr>
            <w:r w:rsidRPr="0090587B">
              <w:t>Drainage, Topographic Wetness Index</w:t>
            </w:r>
          </w:p>
        </w:tc>
        <w:tc>
          <w:tcPr>
            <w:tcW w:w="2790" w:type="dxa"/>
            <w:tcBorders>
              <w:top w:val="nil"/>
              <w:left w:val="nil"/>
              <w:bottom w:val="single" w:sz="4" w:space="0" w:color="auto"/>
              <w:right w:val="nil"/>
            </w:tcBorders>
            <w:shd w:val="clear" w:color="auto" w:fill="auto"/>
          </w:tcPr>
          <w:p w14:paraId="76E112F7" w14:textId="77777777" w:rsidR="001B3286" w:rsidRPr="0090587B" w:rsidRDefault="001B3286" w:rsidP="0090587B">
            <w:pPr>
              <w:spacing w:after="0" w:line="240" w:lineRule="auto"/>
            </w:pPr>
          </w:p>
        </w:tc>
      </w:tr>
    </w:tbl>
    <w:p w14:paraId="5794D2C4" w14:textId="27E82F91" w:rsidR="001361FF" w:rsidRDefault="001361FF" w:rsidP="001B3286">
      <w:pPr>
        <w:spacing w:line="480" w:lineRule="auto"/>
        <w:sectPr w:rsidR="001361FF">
          <w:footerReference w:type="default" r:id="rId14"/>
          <w:pgSz w:w="12240" w:h="15840"/>
          <w:pgMar w:top="1440" w:right="1440" w:bottom="1440" w:left="1440" w:header="720" w:footer="720" w:gutter="0"/>
          <w:cols w:space="720"/>
          <w:docGrid w:linePitch="360"/>
        </w:sectPr>
      </w:pPr>
    </w:p>
    <w:p w14:paraId="03668119" w14:textId="5F14A682" w:rsidR="001361FF" w:rsidRDefault="007252AA" w:rsidP="001361FF">
      <w:pPr>
        <w:spacing w:line="480" w:lineRule="auto"/>
        <w:jc w:val="center"/>
      </w:pPr>
      <w:r>
        <w:rPr>
          <w:noProof/>
          <w:sz w:val="16"/>
          <w:szCs w:val="16"/>
        </w:rPr>
        <w:lastRenderedPageBreak/>
        <w:drawing>
          <wp:inline distT="0" distB="0" distL="0" distR="0" wp14:anchorId="3644A577" wp14:editId="7A689313">
            <wp:extent cx="5638800" cy="3537303"/>
            <wp:effectExtent l="0" t="0" r="0" b="635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46440" cy="3542095"/>
                    </a:xfrm>
                    <a:prstGeom prst="rect">
                      <a:avLst/>
                    </a:prstGeom>
                  </pic:spPr>
                </pic:pic>
              </a:graphicData>
            </a:graphic>
          </wp:inline>
        </w:drawing>
      </w:r>
    </w:p>
    <w:p w14:paraId="0E735209" w14:textId="29F6F9DC" w:rsidR="001361FF" w:rsidRDefault="001361FF" w:rsidP="001B3286">
      <w:pPr>
        <w:spacing w:line="480" w:lineRule="auto"/>
      </w:pPr>
      <w:r>
        <w:t xml:space="preserve">Figure </w:t>
      </w:r>
      <w:r w:rsidR="00FE0167">
        <w:t>3</w:t>
      </w:r>
      <w:r>
        <w:t xml:space="preserve">. Comparison of relationships between landscape variables and habitat suitability for </w:t>
      </w:r>
      <w:r w:rsidR="00623E4E">
        <w:t>breeding</w:t>
      </w:r>
      <w:r>
        <w:t xml:space="preserve"> and </w:t>
      </w:r>
      <w:r w:rsidR="00623E4E">
        <w:t>migratory</w:t>
      </w:r>
      <w:r w:rsidR="001976F4">
        <w:t xml:space="preserve"> season</w:t>
      </w:r>
      <w:r>
        <w:t xml:space="preserve"> models</w:t>
      </w:r>
      <w:ins w:id="452" w:author="Erik" w:date="2023-06-20T15:02:00Z">
        <w:r w:rsidR="000271CE">
          <w:t xml:space="preserve"> of American woodcock in Pennsylvania, USA</w:t>
        </w:r>
      </w:ins>
      <w:r>
        <w:t>.</w:t>
      </w:r>
      <w:r w:rsidR="00F13435">
        <w:t xml:space="preserve"> </w:t>
      </w:r>
      <w:r w:rsidR="00D84A76">
        <w:t xml:space="preserve">During the </w:t>
      </w:r>
      <w:r w:rsidR="001976F4">
        <w:t>breeding</w:t>
      </w:r>
      <w:r w:rsidR="00D84A76">
        <w:t xml:space="preserve"> season, woodcock habitat suitability is highest in highly aggregated landscapes with ~75% forest and ~25% agricultural cover. During the migratory season, however, woodcock become far more tolerant of landscapes that are unsuitable during the </w:t>
      </w:r>
      <w:r w:rsidR="001976F4">
        <w:t>breeding</w:t>
      </w:r>
      <w:r w:rsidR="00D84A76">
        <w:t xml:space="preserve"> season, including landscapes with higher proportions of developed cover.</w:t>
      </w:r>
      <w:r w:rsidR="00C0279D">
        <w:t xml:space="preserve"> Habitat suitability </w:t>
      </w:r>
      <w:r w:rsidR="00FF2245">
        <w:t>is</w:t>
      </w:r>
      <w:r w:rsidR="005C14A5">
        <w:t xml:space="preserve"> displayed on</w:t>
      </w:r>
      <w:r w:rsidR="00C0279D">
        <w:t xml:space="preserve"> a percentile scale, indicating whether a certain pixel was more suitable for woodcock occupancy than the corresponding percentage of other pixels in the state.</w:t>
      </w:r>
    </w:p>
    <w:p w14:paraId="791ECE5A" w14:textId="77777777" w:rsidR="001361FF" w:rsidRDefault="001361FF" w:rsidP="001B3286">
      <w:pPr>
        <w:spacing w:line="480" w:lineRule="auto"/>
        <w:sectPr w:rsidR="001361FF" w:rsidSect="001361FF">
          <w:pgSz w:w="15840" w:h="12240" w:orient="landscape"/>
          <w:pgMar w:top="1440" w:right="1440" w:bottom="1440" w:left="1440" w:header="720" w:footer="720" w:gutter="0"/>
          <w:cols w:space="720"/>
          <w:docGrid w:linePitch="360"/>
        </w:sectPr>
      </w:pPr>
    </w:p>
    <w:p w14:paraId="2DDF3D8B" w14:textId="1D8CECFA" w:rsidR="00A35E02" w:rsidRDefault="009D7B43" w:rsidP="00B111E8">
      <w:pPr>
        <w:spacing w:line="480" w:lineRule="auto"/>
        <w:jc w:val="center"/>
      </w:pPr>
      <w:r>
        <w:rPr>
          <w:noProof/>
        </w:rPr>
        <w:lastRenderedPageBreak/>
        <w:drawing>
          <wp:inline distT="0" distB="0" distL="0" distR="0" wp14:anchorId="292B29B4" wp14:editId="37770182">
            <wp:extent cx="4639733" cy="5413022"/>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42593" cy="5416359"/>
                    </a:xfrm>
                    <a:prstGeom prst="rect">
                      <a:avLst/>
                    </a:prstGeom>
                    <a:noFill/>
                    <a:ln>
                      <a:noFill/>
                    </a:ln>
                  </pic:spPr>
                </pic:pic>
              </a:graphicData>
            </a:graphic>
          </wp:inline>
        </w:drawing>
      </w:r>
    </w:p>
    <w:p w14:paraId="6848D83B" w14:textId="0B7675F5" w:rsidR="00427616" w:rsidRDefault="00A35E02" w:rsidP="00B111E8">
      <w:pPr>
        <w:spacing w:line="480" w:lineRule="auto"/>
      </w:pPr>
      <w:r>
        <w:t xml:space="preserve">Figure </w:t>
      </w:r>
      <w:r w:rsidR="00FE0167">
        <w:t>4</w:t>
      </w:r>
      <w:r>
        <w:t xml:space="preserve">. </w:t>
      </w:r>
      <w:r w:rsidR="00571FE0">
        <w:t xml:space="preserve">Breeding and </w:t>
      </w:r>
      <w:r w:rsidR="00E23F13">
        <w:t>migratory</w:t>
      </w:r>
      <w:r w:rsidR="007138AC">
        <w:t xml:space="preserve"> predictive habitat suitability</w:t>
      </w:r>
      <w:r w:rsidR="00E23F13">
        <w:t xml:space="preserve"> layers suggest that </w:t>
      </w:r>
      <w:r w:rsidR="000B754A">
        <w:t xml:space="preserve">woodcock select habitat at different scales in different seasons. </w:t>
      </w:r>
      <w:r w:rsidR="00E7767E">
        <w:t>C</w:t>
      </w:r>
      <w:r w:rsidR="00E55A0C">
        <w:t>ertain areas which are not productive for breeding season habitat management</w:t>
      </w:r>
      <w:r w:rsidR="00C64BC5">
        <w:t>, such as southeastern Pennsylvania, may</w:t>
      </w:r>
      <w:r w:rsidR="00A805D3">
        <w:t xml:space="preserve"> be productive for migratory habitat management.</w:t>
      </w:r>
      <w:r w:rsidR="00E7767E">
        <w:t xml:space="preserve"> </w:t>
      </w:r>
      <w:r w:rsidR="00C811AB">
        <w:t>Percentile</w:t>
      </w:r>
      <w:r w:rsidR="003D5302">
        <w:t xml:space="preserve"> indicates </w:t>
      </w:r>
      <w:r w:rsidR="00F83E0A">
        <w:t xml:space="preserve">whether a certain pixel was more suitable for woodcock occupancy than </w:t>
      </w:r>
      <w:r w:rsidR="00C811AB">
        <w:t>the corresponding percentage</w:t>
      </w:r>
      <w:r w:rsidR="00F83E0A">
        <w:t xml:space="preserve"> of other </w:t>
      </w:r>
      <w:r w:rsidR="00C811AB">
        <w:t>pixels in the state.</w:t>
      </w:r>
      <w:r w:rsidR="00427616">
        <w:br w:type="page"/>
      </w:r>
    </w:p>
    <w:p w14:paraId="4D9C4E5D" w14:textId="2C7A4D7C" w:rsidR="0047632B" w:rsidRDefault="00955C75" w:rsidP="00955C75">
      <w:pPr>
        <w:spacing w:line="480" w:lineRule="auto"/>
        <w:jc w:val="center"/>
      </w:pPr>
      <w:r>
        <w:rPr>
          <w:noProof/>
        </w:rPr>
        <w:lastRenderedPageBreak/>
        <w:drawing>
          <wp:inline distT="0" distB="0" distL="0" distR="0" wp14:anchorId="13D2032C" wp14:editId="4DD46D4B">
            <wp:extent cx="5581650" cy="48839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4915" cy="4886801"/>
                    </a:xfrm>
                    <a:prstGeom prst="rect">
                      <a:avLst/>
                    </a:prstGeom>
                    <a:noFill/>
                    <a:ln>
                      <a:noFill/>
                    </a:ln>
                  </pic:spPr>
                </pic:pic>
              </a:graphicData>
            </a:graphic>
          </wp:inline>
        </w:drawing>
      </w:r>
    </w:p>
    <w:p w14:paraId="00771417" w14:textId="4B7B4AEB" w:rsidR="008A2494" w:rsidRDefault="008A2494" w:rsidP="00F1251E">
      <w:pPr>
        <w:spacing w:line="480" w:lineRule="auto"/>
      </w:pPr>
      <w:r>
        <w:t xml:space="preserve">Figure </w:t>
      </w:r>
      <w:r w:rsidR="00FE0167">
        <w:t>5</w:t>
      </w:r>
      <w:r>
        <w:t xml:space="preserve">. </w:t>
      </w:r>
      <w:r w:rsidR="005F52C4">
        <w:t>Breeding</w:t>
      </w:r>
      <w:r>
        <w:t xml:space="preserve"> and </w:t>
      </w:r>
      <w:r w:rsidR="005F52C4">
        <w:t>migratory</w:t>
      </w:r>
      <w:r>
        <w:t xml:space="preserve"> season habitat suitability </w:t>
      </w:r>
      <w:r w:rsidR="00B835CC">
        <w:t xml:space="preserve">for woodcock by EPA level 3 ecoregion </w:t>
      </w:r>
      <w:r>
        <w:t xml:space="preserve">in Pennsylvania </w:t>
      </w:r>
      <w:r w:rsidR="00085494" w:rsidRPr="00085494">
        <w:rPr>
          <w:rFonts w:cs="Calibri"/>
        </w:rPr>
        <w:t>(</w:t>
      </w:r>
      <w:proofErr w:type="spellStart"/>
      <w:r w:rsidR="00085494" w:rsidRPr="00085494">
        <w:rPr>
          <w:rFonts w:cs="Calibri"/>
        </w:rPr>
        <w:t>Omernik</w:t>
      </w:r>
      <w:proofErr w:type="spellEnd"/>
      <w:r w:rsidR="00085494" w:rsidRPr="00085494">
        <w:rPr>
          <w:rFonts w:cs="Calibri"/>
        </w:rPr>
        <w:t xml:space="preserve"> and Griffith, 2014)</w:t>
      </w:r>
      <w:r w:rsidR="00F1251E">
        <w:t xml:space="preserve">. </w:t>
      </w:r>
      <w:r w:rsidR="00B835CC">
        <w:t>Three ecoregions,</w:t>
      </w:r>
      <w:r w:rsidR="00F1251E">
        <w:t xml:space="preserve"> Northern Piedmont, Middle Atlantic Coastal Plain, and </w:t>
      </w:r>
      <w:r w:rsidR="00383C2F">
        <w:t>Eastern Great Lakes Lowlands</w:t>
      </w:r>
      <w:r w:rsidR="00F1251E">
        <w:t>, had mean breeding season habitat suitability values of &lt; 30% and mean migratory season habitat suitability values of &gt;60%</w:t>
      </w:r>
      <w:r w:rsidR="00D1174F">
        <w:t>.</w:t>
      </w:r>
      <w:r w:rsidR="00263F4F">
        <w:t xml:space="preserve"> Habitat suitability is calculated </w:t>
      </w:r>
      <w:r w:rsidR="00841EF4">
        <w:t xml:space="preserve">based on randomly sampled locations within each ecoregion </w:t>
      </w:r>
      <w:r w:rsidR="004342CB">
        <w:t xml:space="preserve">and uses </w:t>
      </w:r>
      <w:r w:rsidR="00263F4F">
        <w:t>a percentile scale, indicating whether a certain pixel was more suitable for woodcock occupancy than the corresponding percentage of other pixels in the state.</w:t>
      </w:r>
      <w:r w:rsidR="004342CB">
        <w:t xml:space="preserve"> Box</w:t>
      </w:r>
      <w:r w:rsidR="00246411">
        <w:t xml:space="preserve"> </w:t>
      </w:r>
      <w:r w:rsidR="004342CB">
        <w:t>plots</w:t>
      </w:r>
      <w:r w:rsidR="00E35482">
        <w:t>, arranged</w:t>
      </w:r>
      <w:r w:rsidR="004342CB">
        <w:t xml:space="preserve"> in the same order as the figure legend</w:t>
      </w:r>
      <w:r w:rsidR="00E35482">
        <w:t>,</w:t>
      </w:r>
      <w:r w:rsidR="00DA17B2" w:rsidRPr="00E00FE5">
        <w:t xml:space="preserve"> indicate the median and </w:t>
      </w:r>
      <w:r w:rsidR="00DA17B2">
        <w:t>interquartile range</w:t>
      </w:r>
      <w:r w:rsidR="00DA17B2" w:rsidRPr="00E00FE5">
        <w:t xml:space="preserve"> while whiskers extend to the largest/smallest value within 1.5 times the </w:t>
      </w:r>
      <w:r w:rsidR="00DA17B2">
        <w:t>interquartile range</w:t>
      </w:r>
      <w:r w:rsidR="00DA17B2" w:rsidRPr="00E00FE5">
        <w:t>.</w:t>
      </w:r>
      <w:r>
        <w:br w:type="page"/>
      </w:r>
    </w:p>
    <w:p w14:paraId="734A62B6" w14:textId="69012AC9" w:rsidR="005318C0" w:rsidRPr="00271779" w:rsidRDefault="00FB51B5" w:rsidP="004245DE">
      <w:pPr>
        <w:spacing w:line="480" w:lineRule="auto"/>
        <w:rPr>
          <w:b/>
          <w:bCs/>
        </w:rPr>
      </w:pPr>
      <w:r>
        <w:rPr>
          <w:b/>
          <w:bCs/>
        </w:rPr>
        <w:lastRenderedPageBreak/>
        <w:t xml:space="preserve">4 </w:t>
      </w:r>
      <w:r w:rsidR="005318C0" w:rsidRPr="00271779">
        <w:rPr>
          <w:b/>
          <w:bCs/>
        </w:rPr>
        <w:t>Discussion</w:t>
      </w:r>
    </w:p>
    <w:p w14:paraId="3C5FA6F1" w14:textId="793E83A9" w:rsidR="00052A38" w:rsidRDefault="00E57E02" w:rsidP="006C5060">
      <w:pPr>
        <w:spacing w:line="480" w:lineRule="auto"/>
      </w:pPr>
      <w:r>
        <w:tab/>
      </w:r>
      <w:commentRangeStart w:id="453"/>
      <w:r w:rsidR="0019553D">
        <w:t xml:space="preserve">We </w:t>
      </w:r>
      <w:del w:id="454" w:author="Erik" w:date="2023-06-20T15:03:00Z">
        <w:r w:rsidR="0019553D" w:rsidDel="000271CE">
          <w:delText xml:space="preserve">aimed to </w:delText>
        </w:r>
        <w:r w:rsidR="00513813" w:rsidDel="000271CE">
          <w:delText>demonstrate</w:delText>
        </w:r>
      </w:del>
      <w:ins w:id="455" w:author="Erik" w:date="2023-06-20T15:03:00Z">
        <w:r w:rsidR="000271CE">
          <w:t>demonstrated an</w:t>
        </w:r>
      </w:ins>
      <w:r w:rsidR="00513813">
        <w:t xml:space="preserve"> </w:t>
      </w:r>
      <w:r w:rsidR="009816F0">
        <w:t xml:space="preserve">integration of </w:t>
      </w:r>
      <w:ins w:id="456" w:author="Erik" w:date="2023-06-20T15:03:00Z">
        <w:r w:rsidR="000271CE">
          <w:t xml:space="preserve">multi-season </w:t>
        </w:r>
      </w:ins>
      <w:del w:id="457" w:author="Erik" w:date="2023-06-20T15:03:00Z">
        <w:r w:rsidR="009816F0" w:rsidDel="000271CE">
          <w:delText xml:space="preserve">multiple </w:delText>
        </w:r>
      </w:del>
      <w:r w:rsidR="002F7562">
        <w:t>species</w:t>
      </w:r>
      <w:r w:rsidR="005B02CC">
        <w:t xml:space="preserve"> </w:t>
      </w:r>
      <w:r w:rsidR="007C2C61">
        <w:t xml:space="preserve">distribution models </w:t>
      </w:r>
      <w:r w:rsidR="00B34243">
        <w:t xml:space="preserve">into a single </w:t>
      </w:r>
      <w:r w:rsidR="003A53DC">
        <w:t>SDS</w:t>
      </w:r>
      <w:r w:rsidR="00D12DEF">
        <w:t>S</w:t>
      </w:r>
      <w:del w:id="458" w:author="Erik" w:date="2023-06-20T15:04:00Z">
        <w:r w:rsidR="009E47C8" w:rsidDel="000271CE">
          <w:delText xml:space="preserve">, </w:delText>
        </w:r>
        <w:r w:rsidR="008B15EC" w:rsidDel="000271CE">
          <w:delText>cr</w:delText>
        </w:r>
        <w:r w:rsidR="0019553D" w:rsidDel="000271CE">
          <w:delText xml:space="preserve">eating a tool that </w:delText>
        </w:r>
        <w:r w:rsidR="003A4DB3" w:rsidDel="000271CE">
          <w:delText xml:space="preserve">we have termed a </w:delText>
        </w:r>
      </w:del>
      <w:del w:id="459" w:author="Erik" w:date="2023-06-20T15:03:00Z">
        <w:r w:rsidR="003A4DB3" w:rsidDel="000271CE">
          <w:delText xml:space="preserve">multi-season </w:delText>
        </w:r>
      </w:del>
      <w:del w:id="460" w:author="Erik" w:date="2023-06-20T15:04:00Z">
        <w:r w:rsidR="003A4DB3" w:rsidDel="000271CE">
          <w:delText>distribution model</w:delText>
        </w:r>
      </w:del>
      <w:ins w:id="461" w:author="Erik" w:date="2023-06-20T15:04:00Z">
        <w:r w:rsidR="000271CE">
          <w:t xml:space="preserve"> tool.  The SDSS</w:t>
        </w:r>
      </w:ins>
      <w:del w:id="462" w:author="Erik" w:date="2023-06-20T15:04:00Z">
        <w:r w:rsidR="003A4DB3" w:rsidDel="000271CE">
          <w:delText xml:space="preserve">. </w:delText>
        </w:r>
        <w:r w:rsidR="001F6ADA" w:rsidDel="000271CE">
          <w:delText>We constructed an example SDSS that</w:delText>
        </w:r>
      </w:del>
      <w:r w:rsidR="001F6ADA">
        <w:t xml:space="preserve"> emphasize</w:t>
      </w:r>
      <w:ins w:id="463" w:author="Erik" w:date="2023-06-20T15:04:00Z">
        <w:r w:rsidR="000271CE">
          <w:t>s</w:t>
        </w:r>
      </w:ins>
      <w:del w:id="464" w:author="Erik" w:date="2023-06-20T15:04:00Z">
        <w:r w:rsidR="001F6ADA" w:rsidDel="000271CE">
          <w:delText>d</w:delText>
        </w:r>
      </w:del>
      <w:r w:rsidR="001F6ADA">
        <w:t xml:space="preserve"> </w:t>
      </w:r>
      <w:r w:rsidR="00397C27">
        <w:t xml:space="preserve">the importance of </w:t>
      </w:r>
      <w:r w:rsidR="00610F08">
        <w:t>practitioner input</w:t>
      </w:r>
      <w:r w:rsidR="00397C27">
        <w:t xml:space="preserve"> </w:t>
      </w:r>
      <w:r w:rsidR="00B9307B">
        <w:t>in management prioritization</w:t>
      </w:r>
      <w:del w:id="465" w:author="Erik" w:date="2023-06-20T15:04:00Z">
        <w:r w:rsidR="004D740E" w:rsidDel="000271CE">
          <w:delText xml:space="preserve"> tools</w:delText>
        </w:r>
        <w:r w:rsidR="00397C27" w:rsidDel="000271CE">
          <w:delText>,</w:delText>
        </w:r>
      </w:del>
      <w:r w:rsidR="00397C27">
        <w:t xml:space="preserve"> by</w:t>
      </w:r>
      <w:r w:rsidR="00A302B4">
        <w:t xml:space="preserve"> allowing user choice </w:t>
      </w:r>
      <w:commentRangeEnd w:id="453"/>
      <w:r w:rsidR="0050066B">
        <w:rPr>
          <w:rStyle w:val="CommentReference"/>
        </w:rPr>
        <w:commentReference w:id="453"/>
      </w:r>
      <w:r w:rsidR="00A302B4">
        <w:t xml:space="preserve">in </w:t>
      </w:r>
      <w:r w:rsidR="00B9307B">
        <w:t xml:space="preserve">the weighting of breeding and migratory </w:t>
      </w:r>
      <w:r w:rsidR="0021442E">
        <w:t xml:space="preserve">habitat </w:t>
      </w:r>
      <w:del w:id="466" w:author="Erik" w:date="2023-06-20T15:04:00Z">
        <w:r w:rsidR="003819D5" w:rsidDel="000271CE">
          <w:delText>based on the user’s seasonal</w:delText>
        </w:r>
      </w:del>
      <w:ins w:id="467" w:author="Erik" w:date="2023-06-20T15:04:00Z">
        <w:r w:rsidR="000271CE">
          <w:t>to meet local</w:t>
        </w:r>
      </w:ins>
      <w:r w:rsidR="003819D5">
        <w:t xml:space="preserve"> management objectives.</w:t>
      </w:r>
      <w:r w:rsidR="00D90093">
        <w:t xml:space="preserve"> This approach </w:t>
      </w:r>
      <w:del w:id="468" w:author="Erik" w:date="2023-06-20T15:05:00Z">
        <w:r w:rsidR="00D90093" w:rsidDel="000271CE">
          <w:delText xml:space="preserve">demonstrates how multi-season distribution models may </w:delText>
        </w:r>
      </w:del>
      <w:r w:rsidR="009D00D2">
        <w:t>allow</w:t>
      </w:r>
      <w:ins w:id="469" w:author="Erik" w:date="2023-06-20T15:05:00Z">
        <w:r w:rsidR="000271CE">
          <w:t>s</w:t>
        </w:r>
      </w:ins>
      <w:r w:rsidR="009D00D2">
        <w:t xml:space="preserve"> users to </w:t>
      </w:r>
      <w:r w:rsidR="00C965FA">
        <w:t xml:space="preserve">overcome issues with low cross-seasonal transferability </w:t>
      </w:r>
      <w:r w:rsidR="00842868">
        <w:t xml:space="preserve">in species distribution </w:t>
      </w:r>
      <w:r w:rsidR="00603351">
        <w:t>models and</w:t>
      </w:r>
      <w:r w:rsidR="00842868">
        <w:t xml:space="preserve"> </w:t>
      </w:r>
      <w:r w:rsidR="00347DD9">
        <w:t xml:space="preserve">prioritize management in a way that conserves </w:t>
      </w:r>
      <w:commentRangeStart w:id="470"/>
      <w:r w:rsidR="00347DD9">
        <w:t xml:space="preserve">habitat </w:t>
      </w:r>
      <w:del w:id="471" w:author="Erik" w:date="2023-06-20T15:05:00Z">
        <w:r w:rsidR="00347DD9" w:rsidDel="000271CE">
          <w:delText>for an animal throughout all</w:delText>
        </w:r>
      </w:del>
      <w:ins w:id="472" w:author="Erik" w:date="2023-06-20T15:05:00Z">
        <w:r w:rsidR="000271CE">
          <w:t>across</w:t>
        </w:r>
      </w:ins>
      <w:r w:rsidR="00347DD9">
        <w:t xml:space="preserve"> stages of </w:t>
      </w:r>
      <w:ins w:id="473" w:author="Erik" w:date="2023-06-20T15:05:00Z">
        <w:r w:rsidR="000271CE">
          <w:t>the</w:t>
        </w:r>
      </w:ins>
      <w:del w:id="474" w:author="Erik" w:date="2023-06-20T15:05:00Z">
        <w:r w:rsidR="004E2574" w:rsidDel="000271CE">
          <w:delText>its</w:delText>
        </w:r>
      </w:del>
      <w:r w:rsidR="004E2574">
        <w:t xml:space="preserve"> life cycle.</w:t>
      </w:r>
      <w:commentRangeEnd w:id="470"/>
      <w:r w:rsidR="000271CE">
        <w:rPr>
          <w:rStyle w:val="CommentReference"/>
        </w:rPr>
        <w:commentReference w:id="470"/>
      </w:r>
      <w:ins w:id="475" w:author="Erik" w:date="2023-06-20T15:07:00Z">
        <w:r w:rsidR="000271CE">
          <w:t xml:space="preserve">  </w:t>
        </w:r>
        <w:commentRangeStart w:id="476"/>
        <w:r w:rsidR="000271CE">
          <w:t xml:space="preserve">It also accommodates clear regional differences in relative availability of seasonal habitat in the state.  </w:t>
        </w:r>
      </w:ins>
      <w:commentRangeEnd w:id="476"/>
      <w:ins w:id="477" w:author="Erik" w:date="2023-06-20T15:08:00Z">
        <w:r w:rsidR="000271CE">
          <w:rPr>
            <w:rStyle w:val="CommentReference"/>
          </w:rPr>
          <w:commentReference w:id="476"/>
        </w:r>
      </w:ins>
    </w:p>
    <w:p w14:paraId="009D199B" w14:textId="2AA6769D" w:rsidR="00B72C12" w:rsidRDefault="00AE4CDC" w:rsidP="00604AB9">
      <w:pPr>
        <w:spacing w:line="480" w:lineRule="auto"/>
        <w:ind w:firstLine="720"/>
      </w:pPr>
      <w:r>
        <w:t xml:space="preserve">We </w:t>
      </w:r>
      <w:del w:id="478" w:author="Erik" w:date="2023-06-20T15:06:00Z">
        <w:r w:rsidDel="000271CE">
          <w:delText>demonstrate the necessity of a</w:delText>
        </w:r>
        <w:r w:rsidR="00604AB9" w:rsidDel="000271CE">
          <w:delText xml:space="preserve">n approach that incorporates </w:delText>
        </w:r>
        <w:r w:rsidR="0012299D" w:rsidDel="000271CE">
          <w:delText>cross-</w:delText>
        </w:r>
        <w:r w:rsidR="00604AB9" w:rsidDel="000271CE">
          <w:delText>seasonal transferability by showing</w:delText>
        </w:r>
      </w:del>
      <w:ins w:id="479" w:author="Erik" w:date="2023-06-20T15:06:00Z">
        <w:r w:rsidR="000271CE">
          <w:t>showed</w:t>
        </w:r>
      </w:ins>
      <w:r w:rsidR="00604AB9">
        <w:t xml:space="preserve"> that </w:t>
      </w:r>
      <w:r w:rsidR="007C6F5A">
        <w:t xml:space="preserve">American woodcock </w:t>
      </w:r>
      <w:del w:id="480" w:author="Erik" w:date="2023-06-20T15:06:00Z">
        <w:r w:rsidR="007C6F5A" w:rsidDel="000271CE">
          <w:delText>occur</w:delText>
        </w:r>
      </w:del>
      <w:ins w:id="481" w:author="Erik" w:date="2023-06-20T15:06:00Z">
        <w:r w:rsidR="000271CE">
          <w:t>occurred</w:t>
        </w:r>
      </w:ins>
      <w:r w:rsidR="007C6F5A">
        <w:t xml:space="preserve"> in distinctly different habitat during the breeding and migratory </w:t>
      </w:r>
      <w:r w:rsidR="004A2D95">
        <w:t>seasons</w:t>
      </w:r>
      <w:r w:rsidR="007C6F5A">
        <w:t xml:space="preserve"> in Pennsylvania</w:t>
      </w:r>
      <w:r w:rsidR="00877035">
        <w:t>, and</w:t>
      </w:r>
      <w:ins w:id="482" w:author="Erik" w:date="2023-06-20T15:06:00Z">
        <w:r w:rsidR="000271CE">
          <w:t xml:space="preserve"> were</w:t>
        </w:r>
      </w:ins>
      <w:r w:rsidR="00877035">
        <w:t xml:space="preserve"> associate</w:t>
      </w:r>
      <w:ins w:id="483" w:author="Erik" w:date="2023-06-20T15:06:00Z">
        <w:r w:rsidR="000271CE">
          <w:t>d</w:t>
        </w:r>
      </w:ins>
      <w:r w:rsidR="00877035">
        <w:t xml:space="preserve"> with </w:t>
      </w:r>
      <w:r w:rsidR="00041A4C">
        <w:t xml:space="preserve">different </w:t>
      </w:r>
      <w:r w:rsidR="004305A5">
        <w:t xml:space="preserve">spatial </w:t>
      </w:r>
      <w:r w:rsidR="00041A4C">
        <w:t>scales between seasons</w:t>
      </w:r>
      <w:r w:rsidR="00E20C5E">
        <w:t>.</w:t>
      </w:r>
      <w:r w:rsidR="00041A4C">
        <w:t xml:space="preserve"> </w:t>
      </w:r>
      <w:r w:rsidR="00122C89">
        <w:t xml:space="preserve">During the breeding season, woodcock habitat suitability </w:t>
      </w:r>
      <w:ins w:id="484" w:author="Erik" w:date="2023-06-20T15:06:00Z">
        <w:r w:rsidR="000271CE">
          <w:t>wa</w:t>
        </w:r>
      </w:ins>
      <w:del w:id="485" w:author="Erik" w:date="2023-06-20T15:06:00Z">
        <w:r w:rsidR="00B0723B" w:rsidDel="000271CE">
          <w:delText>i</w:delText>
        </w:r>
      </w:del>
      <w:r w:rsidR="00B0723B">
        <w:t xml:space="preserve">s dependent primarily on </w:t>
      </w:r>
      <w:r w:rsidR="008856B2">
        <w:t>covariates</w:t>
      </w:r>
      <w:r w:rsidR="00B0723B">
        <w:t xml:space="preserve"> at 5 and 10 km scales, while during the migratory </w:t>
      </w:r>
      <w:r w:rsidR="008463FE">
        <w:t>season</w:t>
      </w:r>
      <w:r w:rsidR="00B0723B">
        <w:t xml:space="preserve"> habitat suitability </w:t>
      </w:r>
      <w:r w:rsidR="00F06073">
        <w:t>was additionally dependent on covariates at 500m and 1 km scales.</w:t>
      </w:r>
      <w:r w:rsidR="00E26368">
        <w:t xml:space="preserve"> </w:t>
      </w:r>
      <w:r w:rsidR="003D54CB">
        <w:t xml:space="preserve">This pattern supports past observations </w:t>
      </w:r>
      <w:r w:rsidR="001414FD">
        <w:t xml:space="preserve">that migratory birds select habitat at a finer scale during the migratory season </w:t>
      </w:r>
      <w:r w:rsidR="00D3241B" w:rsidRPr="00D3241B">
        <w:rPr>
          <w:rFonts w:cs="Calibri"/>
        </w:rPr>
        <w:t>(Stanley et al., 2021)</w:t>
      </w:r>
      <w:r w:rsidR="001414FD">
        <w:t>.</w:t>
      </w:r>
      <w:r w:rsidR="00E26368">
        <w:t xml:space="preserve"> </w:t>
      </w:r>
      <w:r w:rsidR="006B2253">
        <w:t xml:space="preserve">Due to these </w:t>
      </w:r>
      <w:r w:rsidR="00C17F64">
        <w:t>differences in the scale</w:t>
      </w:r>
      <w:del w:id="486" w:author="Erik" w:date="2023-06-20T15:06:00Z">
        <w:r w:rsidR="00C17F64" w:rsidDel="000271CE">
          <w:delText xml:space="preserve"> at which migratory birds select for habitat</w:delText>
        </w:r>
      </w:del>
      <w:r w:rsidR="00C17F64">
        <w:t xml:space="preserve">, managers may need to adjust </w:t>
      </w:r>
      <w:del w:id="487" w:author="Erik" w:date="2023-06-20T15:07:00Z">
        <w:r w:rsidR="00C17F64" w:rsidDel="000271CE">
          <w:delText xml:space="preserve">the scale of their </w:delText>
        </w:r>
      </w:del>
      <w:r w:rsidR="00C17F64">
        <w:t>management to match the scale of the season</w:t>
      </w:r>
      <w:r w:rsidR="005032CA">
        <w:t xml:space="preserve"> of interest</w:t>
      </w:r>
      <w:r w:rsidR="00C17F64">
        <w:t xml:space="preserve">. For example, woodcock management </w:t>
      </w:r>
      <w:r w:rsidR="008C36F6">
        <w:t xml:space="preserve">for breeding season habitat in Pennsylvania might focus on conserving broad </w:t>
      </w:r>
      <w:r w:rsidR="00142B1A">
        <w:t>swaths</w:t>
      </w:r>
      <w:r w:rsidR="008C36F6">
        <w:t xml:space="preserve"> of habitat on large public lands, </w:t>
      </w:r>
      <w:r w:rsidR="00FF5482">
        <w:t xml:space="preserve">such as Pennsylvania state gamelands. As the predictive layer is </w:t>
      </w:r>
      <w:proofErr w:type="gramStart"/>
      <w:r w:rsidR="00FF5482">
        <w:t>fairly uniform</w:t>
      </w:r>
      <w:proofErr w:type="gramEnd"/>
      <w:r w:rsidR="00FF5482">
        <w:t xml:space="preserve"> across </w:t>
      </w:r>
      <w:r w:rsidR="003668E4">
        <w:t xml:space="preserve">even large state gamelands, performing habitat management at that scale would likely be </w:t>
      </w:r>
      <w:r w:rsidR="005032CA">
        <w:t>effective</w:t>
      </w:r>
      <w:r w:rsidR="003668E4">
        <w:t>.</w:t>
      </w:r>
      <w:r w:rsidR="00E26368">
        <w:t xml:space="preserve"> </w:t>
      </w:r>
      <w:r w:rsidR="00142B1A">
        <w:t>However, the migratory model had a much finer spatial resolution</w:t>
      </w:r>
      <w:r w:rsidR="003C7ABE">
        <w:t xml:space="preserve">, and was much more prone to having small pockets of habitat in areas not </w:t>
      </w:r>
      <w:r w:rsidR="00F86479">
        <w:t>traditionally targeted by</w:t>
      </w:r>
      <w:r w:rsidR="003C7ABE">
        <w:t xml:space="preserve"> wildlife management</w:t>
      </w:r>
      <w:r w:rsidR="009B060C">
        <w:t xml:space="preserve"> </w:t>
      </w:r>
      <w:r w:rsidR="009B060C">
        <w:lastRenderedPageBreak/>
        <w:t>agencies</w:t>
      </w:r>
      <w:r w:rsidR="003C7ABE">
        <w:t>, such as urban areas.</w:t>
      </w:r>
      <w:r w:rsidR="00102577">
        <w:t xml:space="preserve"> </w:t>
      </w:r>
      <w:r w:rsidR="00001FB1">
        <w:t>D</w:t>
      </w:r>
      <w:r w:rsidR="00D823AE">
        <w:t>ifferences in</w:t>
      </w:r>
      <w:r w:rsidR="00803800">
        <w:t xml:space="preserve"> the</w:t>
      </w:r>
      <w:r w:rsidR="00D823AE">
        <w:t xml:space="preserve"> spatial scale</w:t>
      </w:r>
      <w:r w:rsidR="00803800">
        <w:t xml:space="preserve"> of habitat associations</w:t>
      </w:r>
      <w:r w:rsidR="00D823AE">
        <w:t xml:space="preserve"> </w:t>
      </w:r>
      <w:r w:rsidR="00E25CF3">
        <w:t xml:space="preserve">between seasons </w:t>
      </w:r>
      <w:r w:rsidR="00803800">
        <w:t xml:space="preserve">demonstrate the necessity of </w:t>
      </w:r>
      <w:r w:rsidR="000018B6">
        <w:t xml:space="preserve">modeling </w:t>
      </w:r>
      <w:r w:rsidR="0091141C">
        <w:t xml:space="preserve">occupancy for each season separately, to ensure that management </w:t>
      </w:r>
      <w:r w:rsidR="00B216CD">
        <w:t>support</w:t>
      </w:r>
      <w:r w:rsidR="00384674">
        <w:t>s</w:t>
      </w:r>
      <w:r w:rsidR="00B216CD">
        <w:t xml:space="preserve"> the habitat</w:t>
      </w:r>
      <w:r w:rsidR="00A20460">
        <w:t xml:space="preserve"> requirements of</w:t>
      </w:r>
      <w:r w:rsidR="00B216CD">
        <w:t xml:space="preserve"> animals throughout </w:t>
      </w:r>
      <w:r w:rsidR="00D93F89">
        <w:t>the full</w:t>
      </w:r>
      <w:r w:rsidR="00B216CD">
        <w:t xml:space="preserve"> </w:t>
      </w:r>
      <w:r w:rsidR="008A4CD8">
        <w:t>annual cycle.</w:t>
      </w:r>
    </w:p>
    <w:p w14:paraId="3C3CE941" w14:textId="7E388594" w:rsidR="009E68B0" w:rsidRDefault="009E68B0" w:rsidP="00B72C12">
      <w:pPr>
        <w:spacing w:line="480" w:lineRule="auto"/>
      </w:pPr>
      <w:r>
        <w:tab/>
      </w:r>
      <w:commentRangeStart w:id="488"/>
      <w:r w:rsidR="008C135F">
        <w:t xml:space="preserve">Multi-season </w:t>
      </w:r>
      <w:r w:rsidR="0021142C">
        <w:t xml:space="preserve">distribution modeling may also highlight areas </w:t>
      </w:r>
      <w:ins w:id="489" w:author="Erik" w:date="2023-06-20T15:08:00Z">
        <w:r w:rsidR="000271CE">
          <w:t xml:space="preserve">of potential for conservation </w:t>
        </w:r>
      </w:ins>
      <w:r w:rsidR="0021142C">
        <w:t>that are not traditionally managed for wildlife habitat.</w:t>
      </w:r>
      <w:commentRangeEnd w:id="488"/>
      <w:r w:rsidR="0050066B">
        <w:rPr>
          <w:rStyle w:val="CommentReference"/>
        </w:rPr>
        <w:commentReference w:id="488"/>
      </w:r>
      <w:r w:rsidR="0021142C">
        <w:t xml:space="preserve"> </w:t>
      </w:r>
      <w:r w:rsidR="001C241B">
        <w:t xml:space="preserve">Woodcock </w:t>
      </w:r>
      <w:proofErr w:type="gramStart"/>
      <w:r w:rsidR="001C241B">
        <w:t>were</w:t>
      </w:r>
      <w:proofErr w:type="gramEnd"/>
      <w:r w:rsidR="001C241B">
        <w:t xml:space="preserve"> more tolerant of </w:t>
      </w:r>
      <w:r w:rsidR="00BF3139">
        <w:t>developed land cover during the migratory season than the breeding season</w:t>
      </w:r>
      <w:r w:rsidR="004D224C">
        <w:t xml:space="preserve">, and the migratory season model predicted use </w:t>
      </w:r>
      <w:r w:rsidR="00EE3BC0">
        <w:t xml:space="preserve">of highly developed areas such as suburban Philadelphia and Pittsburg. This corresponds with </w:t>
      </w:r>
      <w:r w:rsidR="00D778F1">
        <w:t>findings</w:t>
      </w:r>
      <w:r w:rsidR="00EE3BC0">
        <w:t xml:space="preserve"> of </w:t>
      </w:r>
      <w:proofErr w:type="spellStart"/>
      <w:r w:rsidR="00D21BA6" w:rsidRPr="00D21BA6">
        <w:rPr>
          <w:rFonts w:cs="Calibri"/>
        </w:rPr>
        <w:t>Buler</w:t>
      </w:r>
      <w:proofErr w:type="spellEnd"/>
      <w:r w:rsidR="00D21BA6" w:rsidRPr="00D21BA6">
        <w:rPr>
          <w:rFonts w:cs="Calibri"/>
        </w:rPr>
        <w:t xml:space="preserve"> and Dawson, </w:t>
      </w:r>
      <w:r w:rsidR="007E69AA">
        <w:rPr>
          <w:rFonts w:cs="Calibri"/>
        </w:rPr>
        <w:t>(</w:t>
      </w:r>
      <w:r w:rsidR="00D21BA6" w:rsidRPr="00D21BA6">
        <w:rPr>
          <w:rFonts w:cs="Calibri"/>
        </w:rPr>
        <w:t>2014)</w:t>
      </w:r>
      <w:r w:rsidR="002C53C2">
        <w:t>,</w:t>
      </w:r>
      <w:r w:rsidR="00EE3BC0">
        <w:t xml:space="preserve"> who found that migratory birds heavily </w:t>
      </w:r>
      <w:r w:rsidR="00D778F1">
        <w:t>use</w:t>
      </w:r>
      <w:r w:rsidR="000833B4">
        <w:t>d</w:t>
      </w:r>
      <w:r w:rsidR="00D778F1">
        <w:t xml:space="preserve"> </w:t>
      </w:r>
      <w:r w:rsidR="00022CA2">
        <w:t xml:space="preserve">urban greenspaces during </w:t>
      </w:r>
      <w:r w:rsidR="00D778F1">
        <w:t>s</w:t>
      </w:r>
      <w:r w:rsidR="00022CA2">
        <w:t>topover</w:t>
      </w:r>
      <w:r w:rsidR="002C53C2">
        <w:t xml:space="preserve">, presumably due to </w:t>
      </w:r>
      <w:r w:rsidR="00D778F1">
        <w:t xml:space="preserve">attraction to </w:t>
      </w:r>
      <w:r w:rsidR="00FA7A3B">
        <w:t>high</w:t>
      </w:r>
      <w:r w:rsidR="00D778F1">
        <w:t xml:space="preserve"> levels of</w:t>
      </w:r>
      <w:r w:rsidR="00FA7A3B">
        <w:t xml:space="preserve"> artificial light at night </w:t>
      </w:r>
      <w:r w:rsidR="00573928" w:rsidRPr="00573928">
        <w:rPr>
          <w:rFonts w:cs="Calibri"/>
        </w:rPr>
        <w:t>(McLaren et al., 2018)</w:t>
      </w:r>
      <w:r w:rsidR="00022CA2">
        <w:t xml:space="preserve"> </w:t>
      </w:r>
      <w:r w:rsidR="0032388F">
        <w:t xml:space="preserve">and lack of other stopover </w:t>
      </w:r>
      <w:r w:rsidR="00D778F1">
        <w:t>options</w:t>
      </w:r>
      <w:r w:rsidR="0032388F">
        <w:t xml:space="preserve">. One implication is that, in addition to management for woodcock at smaller spatial scales, </w:t>
      </w:r>
      <w:r w:rsidR="00A20460">
        <w:t>practitioners</w:t>
      </w:r>
      <w:r w:rsidR="0032388F">
        <w:t xml:space="preserve"> may need to consider management of urban greenspaces for migratory birds. </w:t>
      </w:r>
      <w:r w:rsidR="00FD614E">
        <w:t>Opportunit</w:t>
      </w:r>
      <w:r w:rsidR="00BB31A7">
        <w:t>ies</w:t>
      </w:r>
      <w:r w:rsidR="00FD614E">
        <w:t xml:space="preserve"> for urban habitat conservation might </w:t>
      </w:r>
      <w:r w:rsidR="00BB31A7">
        <w:t>come</w:t>
      </w:r>
      <w:r w:rsidR="00FD614E">
        <w:t xml:space="preserve"> </w:t>
      </w:r>
      <w:r w:rsidR="00E92F1B">
        <w:t xml:space="preserve">through partnerships </w:t>
      </w:r>
      <w:r w:rsidR="0093137B">
        <w:t xml:space="preserve">with </w:t>
      </w:r>
      <w:r w:rsidR="00E05EAB">
        <w:t>public</w:t>
      </w:r>
      <w:r w:rsidR="0093137B">
        <w:t xml:space="preserve"> and </w:t>
      </w:r>
      <w:r w:rsidR="00E05EAB">
        <w:t>private</w:t>
      </w:r>
      <w:r w:rsidR="0093137B">
        <w:t xml:space="preserve"> landowners</w:t>
      </w:r>
      <w:r w:rsidR="008B090B">
        <w:t xml:space="preserve">, such as </w:t>
      </w:r>
      <w:r w:rsidR="00BF6A98">
        <w:t>park</w:t>
      </w:r>
      <w:r w:rsidR="004C1D3B">
        <w:t xml:space="preserve"> authorities</w:t>
      </w:r>
      <w:r w:rsidR="00BF6A98">
        <w:t xml:space="preserve"> and </w:t>
      </w:r>
      <w:r w:rsidR="00427C11">
        <w:t>utilit</w:t>
      </w:r>
      <w:r w:rsidR="004C1D3B">
        <w:t>y companies</w:t>
      </w:r>
      <w:r w:rsidR="00BF6A98">
        <w:t>, to conserve migratory habitat in urban greenspaces.</w:t>
      </w:r>
      <w:r w:rsidR="008407D2">
        <w:t xml:space="preserve"> </w:t>
      </w:r>
      <w:r w:rsidR="00F0743B">
        <w:t xml:space="preserve">Another opportunity for urban habitat conservation </w:t>
      </w:r>
      <w:r w:rsidR="002D2BD8">
        <w:t xml:space="preserve">might be </w:t>
      </w:r>
      <w:commentRangeStart w:id="490"/>
      <w:r w:rsidR="002D2BD8">
        <w:t xml:space="preserve">the </w:t>
      </w:r>
      <w:r w:rsidR="008E5F60">
        <w:t>Urban National Wildlife Refuge</w:t>
      </w:r>
      <w:r w:rsidR="002D2BD8">
        <w:t xml:space="preserve"> program</w:t>
      </w:r>
      <w:r w:rsidR="00584C87">
        <w:t xml:space="preserve">, </w:t>
      </w:r>
      <w:commentRangeEnd w:id="490"/>
      <w:r w:rsidR="000271CE">
        <w:rPr>
          <w:rStyle w:val="CommentReference"/>
        </w:rPr>
        <w:commentReference w:id="490"/>
      </w:r>
      <w:r w:rsidR="00584C87">
        <w:t>which ha</w:t>
      </w:r>
      <w:r w:rsidR="002D2BD8">
        <w:t>s</w:t>
      </w:r>
      <w:r w:rsidR="00584C87">
        <w:t xml:space="preserve"> dual roles in </w:t>
      </w:r>
      <w:r w:rsidR="000E6582">
        <w:t xml:space="preserve">preserving wildlife habitat and </w:t>
      </w:r>
      <w:r w:rsidR="00E71D6A">
        <w:t xml:space="preserve">expanding </w:t>
      </w:r>
      <w:r w:rsidR="006F5396">
        <w:t xml:space="preserve">access to </w:t>
      </w:r>
      <w:r w:rsidR="00985689">
        <w:t>natural areas for historically excluded communities.</w:t>
      </w:r>
      <w:r w:rsidR="00E677ED">
        <w:t xml:space="preserve"> </w:t>
      </w:r>
      <w:r w:rsidR="006464B7">
        <w:t>Pennsylvania is host to one</w:t>
      </w:r>
      <w:r w:rsidR="00F916BA">
        <w:t xml:space="preserve"> Urban Na</w:t>
      </w:r>
      <w:r w:rsidR="000D2177">
        <w:t>tional Wildlife Refuge, John Heinz National Wildlife Refuge at Tinicum</w:t>
      </w:r>
      <w:r w:rsidR="00A564E5">
        <w:t xml:space="preserve">, </w:t>
      </w:r>
      <w:r w:rsidR="006464B7">
        <w:t>located</w:t>
      </w:r>
      <w:r w:rsidR="002D2BD8">
        <w:t xml:space="preserve"> in</w:t>
      </w:r>
      <w:r w:rsidR="00A564E5">
        <w:t xml:space="preserve"> the Philadelphia suburbs</w:t>
      </w:r>
      <w:r w:rsidR="006464B7">
        <w:t xml:space="preserve">. </w:t>
      </w:r>
      <w:del w:id="491" w:author="Erik" w:date="2023-06-20T15:13:00Z">
        <w:r w:rsidR="006464B7" w:rsidDel="000271CE">
          <w:delText xml:space="preserve">The refuge </w:delText>
        </w:r>
        <w:r w:rsidR="00A564E5" w:rsidDel="000271CE">
          <w:delText>is modeled as having</w:delText>
        </w:r>
      </w:del>
      <w:ins w:id="492" w:author="Erik" w:date="2023-06-20T15:13:00Z">
        <w:r w:rsidR="000271CE">
          <w:t>Our model predicted</w:t>
        </w:r>
      </w:ins>
      <w:r w:rsidR="00A564E5">
        <w:t xml:space="preserve"> </w:t>
      </w:r>
      <w:r w:rsidR="00EB3D81">
        <w:t>high migratory habitat suitability for woodcoc</w:t>
      </w:r>
      <w:r w:rsidR="006464B7">
        <w:t>k</w:t>
      </w:r>
      <w:ins w:id="493" w:author="Erik" w:date="2023-06-20T15:13:00Z">
        <w:r w:rsidR="000271CE">
          <w:t xml:space="preserve"> within this refuge</w:t>
        </w:r>
      </w:ins>
      <w:r w:rsidR="00FE06AE">
        <w:t>,</w:t>
      </w:r>
      <w:r w:rsidR="00C73AC3">
        <w:t xml:space="preserve"> </w:t>
      </w:r>
      <w:r w:rsidR="00FE06AE">
        <w:t>demonstrating</w:t>
      </w:r>
      <w:r w:rsidR="00FD6365">
        <w:t xml:space="preserve"> how </w:t>
      </w:r>
      <w:r w:rsidR="00745389">
        <w:t>u</w:t>
      </w:r>
      <w:r w:rsidR="00C60D09">
        <w:t>rban wildlife re</w:t>
      </w:r>
      <w:r w:rsidR="00BC63EC">
        <w:t xml:space="preserve">fuges </w:t>
      </w:r>
      <w:r w:rsidR="008B353A">
        <w:t xml:space="preserve">may </w:t>
      </w:r>
      <w:r w:rsidR="00CA1932">
        <w:t xml:space="preserve">provide crucial migratory stopover habitat </w:t>
      </w:r>
      <w:r w:rsidR="00AE263C">
        <w:t>in heavily urbanized areas</w:t>
      </w:r>
      <w:r w:rsidR="00CA1932">
        <w:t>.</w:t>
      </w:r>
    </w:p>
    <w:p w14:paraId="58943CC9" w14:textId="354B2745" w:rsidR="00D12D83" w:rsidRDefault="00D21AA0" w:rsidP="00B72C12">
      <w:pPr>
        <w:spacing w:line="480" w:lineRule="auto"/>
      </w:pPr>
      <w:r>
        <w:tab/>
      </w:r>
      <w:commentRangeStart w:id="494"/>
      <w:del w:id="495" w:author="Erik" w:date="2023-06-20T15:14:00Z">
        <w:r w:rsidR="00DD6F58" w:rsidDel="000271CE">
          <w:delText>The r</w:delText>
        </w:r>
      </w:del>
      <w:ins w:id="496" w:author="Erik" w:date="2023-06-20T15:14:00Z">
        <w:r w:rsidR="000271CE">
          <w:t>R</w:t>
        </w:r>
      </w:ins>
      <w:r w:rsidR="00DD6F58">
        <w:t>egional differences between the breeding and migratory model</w:t>
      </w:r>
      <w:r w:rsidR="001F5D02">
        <w:t>s</w:t>
      </w:r>
      <w:r w:rsidR="00DD6F58">
        <w:t xml:space="preserve"> </w:t>
      </w:r>
      <w:r w:rsidR="003B1916">
        <w:t xml:space="preserve">underscore the importance of multi-season distribution models </w:t>
      </w:r>
      <w:commentRangeEnd w:id="494"/>
      <w:r w:rsidR="0050066B">
        <w:rPr>
          <w:rStyle w:val="CommentReference"/>
        </w:rPr>
        <w:commentReference w:id="494"/>
      </w:r>
      <w:r w:rsidR="003B1916">
        <w:t xml:space="preserve">in delineating </w:t>
      </w:r>
      <w:r w:rsidR="00A573B3">
        <w:t xml:space="preserve">regional priorities for </w:t>
      </w:r>
      <w:r w:rsidR="00312AF3">
        <w:t xml:space="preserve">migratory bird </w:t>
      </w:r>
      <w:r w:rsidR="00A573B3">
        <w:t>management.</w:t>
      </w:r>
      <w:r w:rsidR="001F5D02">
        <w:t xml:space="preserve"> For the woodcock </w:t>
      </w:r>
      <w:r w:rsidR="0075583A">
        <w:t xml:space="preserve">model, we found </w:t>
      </w:r>
      <w:ins w:id="497" w:author="Erik" w:date="2023-06-20T15:14:00Z">
        <w:r w:rsidR="000271CE">
          <w:t xml:space="preserve">relatively </w:t>
        </w:r>
      </w:ins>
      <w:r w:rsidR="0075583A">
        <w:t xml:space="preserve">low breeding season suitability </w:t>
      </w:r>
      <w:ins w:id="498" w:author="Erik" w:date="2023-06-20T15:14:00Z">
        <w:r w:rsidR="000271CE">
          <w:t>within</w:t>
        </w:r>
      </w:ins>
      <w:del w:id="499" w:author="Erik" w:date="2023-06-20T15:14:00Z">
        <w:r w:rsidR="0075583A" w:rsidDel="000271CE">
          <w:delText>of</w:delText>
        </w:r>
      </w:del>
      <w:r w:rsidR="0075583A">
        <w:t xml:space="preserve"> the Northern Piedmont, Middle Atlantic Coastal Plain, and the Eastern Great Lakes Lowlands ecoregions, </w:t>
      </w:r>
      <w:del w:id="500" w:author="Erik" w:date="2023-06-20T15:14:00Z">
        <w:r w:rsidR="0075583A" w:rsidDel="000271CE">
          <w:lastRenderedPageBreak/>
          <w:delText xml:space="preserve">despite </w:delText>
        </w:r>
      </w:del>
      <w:ins w:id="501" w:author="Erik" w:date="2023-06-20T15:14:00Z">
        <w:r w:rsidR="000271CE">
          <w:t>however these areas had much greater</w:t>
        </w:r>
      </w:ins>
      <w:del w:id="502" w:author="Erik" w:date="2023-06-20T15:14:00Z">
        <w:r w:rsidR="0075583A" w:rsidDel="000271CE">
          <w:delText>high</w:delText>
        </w:r>
      </w:del>
      <w:r w:rsidR="0075583A">
        <w:t xml:space="preserve"> </w:t>
      </w:r>
      <w:r w:rsidR="00A16E40">
        <w:t xml:space="preserve">migratory suitability. </w:t>
      </w:r>
      <w:commentRangeStart w:id="503"/>
      <w:r w:rsidR="00A16E40">
        <w:t xml:space="preserve">This is one example of a circumstance in which a user-weighted </w:t>
      </w:r>
      <w:r w:rsidR="00A21FDE">
        <w:t xml:space="preserve">prioritization </w:t>
      </w:r>
      <w:r w:rsidR="008F446A">
        <w:t>of seasonal habitat might be particularly effective. Managers in regions in which woodcock breeding habitat is scarce mi</w:t>
      </w:r>
      <w:r w:rsidR="006F2F38">
        <w:t>ght instead decide to prioritize migratory habitat management, for example, allowing managers to play to their regions’ strengths.</w:t>
      </w:r>
      <w:r w:rsidR="008A6948">
        <w:t xml:space="preserve"> On the other hand, a manager of an area that provides breeding habitat in a region where breeding habitat is scarce might decide </w:t>
      </w:r>
      <w:r w:rsidR="00997882">
        <w:t>that their most effective move would be to prioritize breeding habitat as much as possible. The</w:t>
      </w:r>
      <w:r w:rsidR="00C27B7A">
        <w:t xml:space="preserve">se examples </w:t>
      </w:r>
      <w:r w:rsidR="00B3029E">
        <w:t>demonstrate that</w:t>
      </w:r>
      <w:r w:rsidR="00997882">
        <w:t xml:space="preserve"> there might be several effective management strategies </w:t>
      </w:r>
      <w:r w:rsidR="00D12D83">
        <w:t xml:space="preserve">based on the information provided in </w:t>
      </w:r>
      <w:r w:rsidR="002C594E">
        <w:t>multi-season</w:t>
      </w:r>
      <w:r w:rsidR="00D12D83">
        <w:t xml:space="preserve"> distribution models.</w:t>
      </w:r>
      <w:r w:rsidR="008A36F1">
        <w:t xml:space="preserve"> </w:t>
      </w:r>
      <w:r w:rsidR="00D12D83">
        <w:t xml:space="preserve">By </w:t>
      </w:r>
      <w:r w:rsidR="007C4EDB">
        <w:t xml:space="preserve">incorporating practitioner input </w:t>
      </w:r>
      <w:r w:rsidR="00417A8D">
        <w:t xml:space="preserve">through user-specified </w:t>
      </w:r>
      <w:r w:rsidR="007009CE">
        <w:t>weight</w:t>
      </w:r>
      <w:r w:rsidR="00417A8D">
        <w:t>s</w:t>
      </w:r>
      <w:r w:rsidR="007009CE">
        <w:t xml:space="preserve"> </w:t>
      </w:r>
      <w:r w:rsidR="009F69BA">
        <w:t xml:space="preserve">of </w:t>
      </w:r>
      <w:r w:rsidR="007009CE">
        <w:t>each</w:t>
      </w:r>
      <w:r w:rsidR="00B341D3">
        <w:t xml:space="preserve"> seasonal</w:t>
      </w:r>
      <w:r w:rsidR="007009CE">
        <w:t xml:space="preserve"> model, </w:t>
      </w:r>
      <w:r w:rsidR="0048286D">
        <w:t xml:space="preserve">we empower </w:t>
      </w:r>
      <w:r w:rsidR="00DB7A1C">
        <w:t>users</w:t>
      </w:r>
      <w:r w:rsidR="0048286D">
        <w:t xml:space="preserve"> to </w:t>
      </w:r>
      <w:r w:rsidR="009F69BA">
        <w:t xml:space="preserve">consider multiple possible </w:t>
      </w:r>
      <w:r w:rsidR="0048286D">
        <w:t xml:space="preserve">management decisions </w:t>
      </w:r>
      <w:r w:rsidR="009629D1">
        <w:t>and customize the information provided to</w:t>
      </w:r>
      <w:r w:rsidR="00C92216">
        <w:t xml:space="preserve"> inform</w:t>
      </w:r>
      <w:r w:rsidR="009629D1">
        <w:t xml:space="preserve"> their management strategy.</w:t>
      </w:r>
      <w:commentRangeEnd w:id="503"/>
      <w:r w:rsidR="0050066B">
        <w:rPr>
          <w:rStyle w:val="CommentReference"/>
        </w:rPr>
        <w:commentReference w:id="503"/>
      </w:r>
    </w:p>
    <w:p w14:paraId="726C8591" w14:textId="4A81F641" w:rsidR="005C2BD4" w:rsidRDefault="00105439" w:rsidP="009500BF">
      <w:pPr>
        <w:spacing w:line="480" w:lineRule="auto"/>
      </w:pPr>
      <w:r>
        <w:tab/>
      </w:r>
      <w:commentRangeStart w:id="504"/>
      <w:del w:id="505" w:author="Erik" w:date="2023-06-20T15:16:00Z">
        <w:r w:rsidDel="0050066B">
          <w:delText xml:space="preserve">We believe that </w:delText>
        </w:r>
        <w:r w:rsidR="006D6268" w:rsidDel="0050066B">
          <w:delText>this</w:delText>
        </w:r>
      </w:del>
      <w:ins w:id="506" w:author="Erik" w:date="2023-06-20T15:16:00Z">
        <w:r w:rsidR="0050066B">
          <w:t>A</w:t>
        </w:r>
      </w:ins>
      <w:r w:rsidR="006D6268">
        <w:t xml:space="preserve"> </w:t>
      </w:r>
      <w:r w:rsidR="00B341D3">
        <w:t>multi-season distribution model</w:t>
      </w:r>
      <w:r w:rsidR="006D6268">
        <w:t xml:space="preserve"> framework</w:t>
      </w:r>
      <w:ins w:id="507" w:author="Erik" w:date="2023-06-20T15:16:00Z">
        <w:r w:rsidR="0050066B">
          <w:t xml:space="preserve"> </w:t>
        </w:r>
      </w:ins>
      <w:del w:id="508" w:author="Erik" w:date="2023-06-20T15:16:00Z">
        <w:r w:rsidR="006D6268" w:rsidDel="0050066B">
          <w:delText xml:space="preserve">, encompassing multiple seasonal distribution </w:delText>
        </w:r>
        <w:r w:rsidR="009B6EB6" w:rsidDel="0050066B">
          <w:delText xml:space="preserve">models, </w:delText>
        </w:r>
      </w:del>
      <w:r w:rsidR="009B6EB6">
        <w:t xml:space="preserve">is particularly well suited to migratory bird management due to its flexibility in </w:t>
      </w:r>
      <w:r w:rsidR="009F69BA">
        <w:t xml:space="preserve">application of multiple </w:t>
      </w:r>
      <w:r w:rsidR="009B6EB6">
        <w:t>data sources</w:t>
      </w:r>
      <w:del w:id="509" w:author="Erik" w:date="2023-06-20T15:17:00Z">
        <w:r w:rsidR="009B6EB6" w:rsidDel="0050066B">
          <w:delText>.</w:delText>
        </w:r>
        <w:r w:rsidR="00E14A00" w:rsidDel="0050066B">
          <w:delText xml:space="preserve"> </w:delText>
        </w:r>
        <w:r w:rsidR="00801AE0" w:rsidDel="0050066B">
          <w:delText xml:space="preserve">One of the benefits of this type of analysis is that the breeding and migratory </w:delText>
        </w:r>
        <w:r w:rsidR="000A795B" w:rsidDel="0050066B">
          <w:delText>seasons</w:delText>
        </w:r>
        <w:r w:rsidR="00801AE0" w:rsidDel="0050066B">
          <w:delText xml:space="preserve"> can easily use separate data </w:delText>
        </w:r>
        <w:r w:rsidR="00EC21BB" w:rsidDel="0050066B">
          <w:delText>sources</w:delText>
        </w:r>
      </w:del>
      <w:r w:rsidR="00801AE0">
        <w:t xml:space="preserve">, which </w:t>
      </w:r>
      <w:commentRangeEnd w:id="504"/>
      <w:r w:rsidR="0050066B">
        <w:rPr>
          <w:rStyle w:val="CommentReference"/>
        </w:rPr>
        <w:commentReference w:id="504"/>
      </w:r>
      <w:r w:rsidR="00801AE0">
        <w:t xml:space="preserve">is particularly useful for species that are studied using separate techniques and surveys during each season. While there are </w:t>
      </w:r>
      <w:r w:rsidR="00FE58CB">
        <w:t>several</w:t>
      </w:r>
      <w:r w:rsidR="00801AE0">
        <w:t xml:space="preserve"> </w:t>
      </w:r>
      <w:r w:rsidR="00FE58CB">
        <w:t>surveys</w:t>
      </w:r>
      <w:r w:rsidR="00801AE0">
        <w:t xml:space="preserve"> for examining bird distribution during the breeding and wintering seasons</w:t>
      </w:r>
      <w:ins w:id="510" w:author="Erik" w:date="2023-06-20T15:18:00Z">
        <w:r w:rsidR="0050066B">
          <w:t xml:space="preserve"> </w:t>
        </w:r>
      </w:ins>
      <w:del w:id="511" w:author="Erik" w:date="2023-06-20T15:18:00Z">
        <w:r w:rsidR="00FE58CB" w:rsidDel="0050066B">
          <w:delText xml:space="preserve">, </w:delText>
        </w:r>
        <w:r w:rsidR="00801AE0" w:rsidDel="0050066B">
          <w:delText xml:space="preserve">including </w:delText>
        </w:r>
        <w:r w:rsidR="00FE58CB" w:rsidDel="0050066B">
          <w:delText>Project Feederwatch</w:delText>
        </w:r>
        <w:r w:rsidR="008E2739" w:rsidDel="0050066B">
          <w:delText xml:space="preserve"> and the Breeding Bird Survey</w:delText>
        </w:r>
        <w:r w:rsidR="00FE58CB" w:rsidDel="0050066B">
          <w:delText xml:space="preserve"> </w:delText>
        </w:r>
        <w:r w:rsidR="00C859CA" w:rsidRPr="00C859CA" w:rsidDel="0050066B">
          <w:rPr>
            <w:rFonts w:cs="Calibri"/>
          </w:rPr>
          <w:delText>(</w:delText>
        </w:r>
      </w:del>
      <w:ins w:id="512" w:author="Erik" w:date="2023-06-20T15:18:00Z">
        <w:r w:rsidR="0050066B">
          <w:t xml:space="preserve">(e.g. </w:t>
        </w:r>
      </w:ins>
      <w:r w:rsidR="00C859CA" w:rsidRPr="00C859CA">
        <w:rPr>
          <w:rFonts w:cs="Calibri"/>
        </w:rPr>
        <w:t>Bonter and Greig, 2021; Robbins et al., 1986)</w:t>
      </w:r>
      <w:r w:rsidR="00FE58CB">
        <w:t xml:space="preserve">, examining bird habitat use during the migratory period continues to be a challenge. </w:t>
      </w:r>
      <w:proofErr w:type="gramStart"/>
      <w:r w:rsidR="00FE58CB">
        <w:t>Individually-marked</w:t>
      </w:r>
      <w:proofErr w:type="gramEnd"/>
      <w:r w:rsidR="00FE58CB">
        <w:t xml:space="preserve"> birds with GPS transmitters are the gold standard for this type of analysis, as stopover locations can be separated from breeding and wintering locations </w:t>
      </w:r>
      <w:r w:rsidR="00721A20">
        <w:t>for each tagged bird</w:t>
      </w:r>
      <w:r w:rsidR="00FE58CB">
        <w:t xml:space="preserve">. However, GPS transmitters are still too large to attach to many migratory passerines, and the low number of stopovers attained per individual (mean </w:t>
      </w:r>
      <w:r w:rsidR="00370438">
        <w:t>= 1.4</w:t>
      </w:r>
      <w:r w:rsidR="00FE58CB">
        <w:t xml:space="preserve">, </w:t>
      </w:r>
      <w:proofErr w:type="spellStart"/>
      <w:r w:rsidR="00FE58CB">
        <w:t>sd</w:t>
      </w:r>
      <w:proofErr w:type="spellEnd"/>
      <w:r w:rsidR="00FE58CB">
        <w:t xml:space="preserve"> </w:t>
      </w:r>
      <w:r w:rsidR="00370438">
        <w:t>= 0.6</w:t>
      </w:r>
      <w:r w:rsidR="00FE58CB">
        <w:t xml:space="preserve"> in this study) combined with the considerable price of these transmitters may make attaining a large sample size a financial difficulty for most study species. The use of citizen </w:t>
      </w:r>
      <w:r w:rsidR="00FE58CB">
        <w:lastRenderedPageBreak/>
        <w:t xml:space="preserve">science data collected during migration, such as the eBird data collection platform </w:t>
      </w:r>
      <w:r w:rsidR="00F13F6D" w:rsidRPr="00F13F6D">
        <w:rPr>
          <w:rFonts w:cs="Calibri"/>
        </w:rPr>
        <w:t>(Sullivan et al., 2009)</w:t>
      </w:r>
      <w:r w:rsidR="00FE58CB">
        <w:t xml:space="preserve">, may provide a more generalizable way to collect migratory stopover location data, but certain assumptions </w:t>
      </w:r>
      <w:del w:id="513" w:author="Erik" w:date="2023-06-20T15:18:00Z">
        <w:r w:rsidR="00FE58CB" w:rsidDel="0050066B">
          <w:delText>may have to</w:delText>
        </w:r>
      </w:del>
      <w:ins w:id="514" w:author="Erik" w:date="2023-06-20T15:18:00Z">
        <w:r w:rsidR="0050066B">
          <w:t>must</w:t>
        </w:r>
      </w:ins>
      <w:r w:rsidR="00FE58CB">
        <w:t xml:space="preserve"> be made to distinguish true migratory locations from early breeding/wintering season arrivals. </w:t>
      </w:r>
      <w:r w:rsidR="0078464E">
        <w:t>Decisions on seasonal management priorities should also be informed by other data sources, s</w:t>
      </w:r>
      <w:r w:rsidR="00FE58CB">
        <w:t xml:space="preserve">uch as </w:t>
      </w:r>
      <w:r w:rsidR="00801AE0">
        <w:t xml:space="preserve">full annual cycle survival models to determine whether breeding or migratory habitat has a greater role in limiting survival, and migratory </w:t>
      </w:r>
      <w:r w:rsidR="00FE58CB">
        <w:t xml:space="preserve">corridor models to </w:t>
      </w:r>
      <w:r w:rsidR="00182CDD">
        <w:t>identify</w:t>
      </w:r>
      <w:r w:rsidR="005C2BD4">
        <w:t xml:space="preserve"> high densities of migrants</w:t>
      </w:r>
      <w:r w:rsidR="00827B52">
        <w:t xml:space="preserve"> </w:t>
      </w:r>
      <w:r w:rsidR="00CA43D7" w:rsidRPr="00CA43D7">
        <w:rPr>
          <w:rFonts w:cs="Calibri"/>
        </w:rPr>
        <w:t>(Cohen et al., 2022)</w:t>
      </w:r>
      <w:r w:rsidR="005C2BD4">
        <w:t xml:space="preserve">. With this added context, </w:t>
      </w:r>
      <w:r w:rsidR="005109C3">
        <w:t>multi-season</w:t>
      </w:r>
      <w:r w:rsidR="006F7950">
        <w:t xml:space="preserve"> distribution</w:t>
      </w:r>
      <w:r w:rsidR="005C2BD4">
        <w:t xml:space="preserve"> models </w:t>
      </w:r>
      <w:r w:rsidR="00845C35">
        <w:t xml:space="preserve">will </w:t>
      </w:r>
      <w:r w:rsidR="005C2BD4">
        <w:t xml:space="preserve">provide valuable </w:t>
      </w:r>
      <w:r w:rsidR="008B6750">
        <w:t>support</w:t>
      </w:r>
      <w:ins w:id="515" w:author="Erik" w:date="2023-06-20T15:19:00Z">
        <w:r w:rsidR="0050066B">
          <w:t xml:space="preserve"> tools</w:t>
        </w:r>
      </w:ins>
      <w:r w:rsidR="005C2BD4">
        <w:t xml:space="preserve"> for the </w:t>
      </w:r>
      <w:del w:id="516" w:author="Erik" w:date="2023-06-20T15:19:00Z">
        <w:r w:rsidR="005C2BD4" w:rsidDel="0050066B">
          <w:delText xml:space="preserve">management </w:delText>
        </w:r>
      </w:del>
      <w:ins w:id="517" w:author="Erik" w:date="2023-06-20T15:19:00Z">
        <w:r w:rsidR="0050066B">
          <w:t xml:space="preserve">conservation </w:t>
        </w:r>
      </w:ins>
      <w:r w:rsidR="005C2BD4">
        <w:t>of many migratory bird</w:t>
      </w:r>
      <w:del w:id="518" w:author="Erik" w:date="2023-06-20T15:19:00Z">
        <w:r w:rsidR="005C2BD4" w:rsidDel="0050066B">
          <w:delText xml:space="preserve"> specie</w:delText>
        </w:r>
      </w:del>
      <w:r w:rsidR="005C2BD4">
        <w:t>s.</w:t>
      </w:r>
    </w:p>
    <w:p w14:paraId="4483F236" w14:textId="561E447B" w:rsidR="007F76C4" w:rsidRDefault="007F76C4" w:rsidP="009500BF">
      <w:pPr>
        <w:spacing w:line="480" w:lineRule="auto"/>
        <w:rPr>
          <w:b/>
          <w:bCs/>
        </w:rPr>
      </w:pPr>
      <w:proofErr w:type="spellStart"/>
      <w:r w:rsidRPr="007F76C4">
        <w:rPr>
          <w:b/>
          <w:bCs/>
        </w:rPr>
        <w:t>CRediT</w:t>
      </w:r>
      <w:proofErr w:type="spellEnd"/>
      <w:r w:rsidRPr="007F76C4">
        <w:rPr>
          <w:b/>
          <w:bCs/>
        </w:rPr>
        <w:t xml:space="preserve"> authorship contribution statement</w:t>
      </w:r>
    </w:p>
    <w:p w14:paraId="5A831621" w14:textId="5C116852" w:rsidR="00C32E3D" w:rsidRPr="00363169" w:rsidRDefault="00017DD1" w:rsidP="009500BF">
      <w:pPr>
        <w:spacing w:line="480" w:lineRule="auto"/>
      </w:pPr>
      <w:r>
        <w:t xml:space="preserve">LA </w:t>
      </w:r>
      <w:r w:rsidRPr="00810E70">
        <w:t xml:space="preserve">Berigan, </w:t>
      </w:r>
      <w:r>
        <w:t xml:space="preserve">AM </w:t>
      </w:r>
      <w:r w:rsidRPr="00810E70">
        <w:t>Roth,</w:t>
      </w:r>
      <w:r>
        <w:t xml:space="preserve"> LM</w:t>
      </w:r>
      <w:r w:rsidRPr="00810E70">
        <w:t xml:space="preserve"> Williams,</w:t>
      </w:r>
      <w:r>
        <w:t xml:space="preserve"> KR</w:t>
      </w:r>
      <w:r w:rsidRPr="00810E70">
        <w:t xml:space="preserve"> Duren,</w:t>
      </w:r>
      <w:r w:rsidR="00EB20E8">
        <w:t xml:space="preserve"> S</w:t>
      </w:r>
      <w:r>
        <w:t xml:space="preserve"> Bearer, </w:t>
      </w:r>
      <w:r w:rsidR="00EB20E8">
        <w:t xml:space="preserve">K </w:t>
      </w:r>
      <w:proofErr w:type="spellStart"/>
      <w:r>
        <w:t>Wenner</w:t>
      </w:r>
      <w:proofErr w:type="spellEnd"/>
      <w:r>
        <w:t>,</w:t>
      </w:r>
      <w:r w:rsidR="00EB20E8">
        <w:t xml:space="preserve"> P</w:t>
      </w:r>
      <w:r>
        <w:t xml:space="preserve"> Kasper,</w:t>
      </w:r>
      <w:r w:rsidR="00EB20E8">
        <w:t xml:space="preserve"> and EJ</w:t>
      </w:r>
      <w:r w:rsidRPr="00810E70">
        <w:t xml:space="preserve"> Blomberg </w:t>
      </w:r>
      <w:r w:rsidR="00AC0014">
        <w:t>contributed to the conceptualization of this study</w:t>
      </w:r>
      <w:r w:rsidR="00CA2621">
        <w:t xml:space="preserve"> and design of the methodology.</w:t>
      </w:r>
      <w:r w:rsidR="00BB4DD9">
        <w:t xml:space="preserve"> </w:t>
      </w:r>
      <w:r w:rsidR="000B4DF8">
        <w:t>KR Duren acquired funding for the creation of W-PAST, while EJ Blomberg and LM Williams acquired funding for the expansion of the EWMRC into Pennsylvania.</w:t>
      </w:r>
      <w:r w:rsidR="006605DE">
        <w:t xml:space="preserve"> LA Berigan and AC Fish curated the GPS data and LM Williams curated the survey data used in this study. </w:t>
      </w:r>
      <w:r w:rsidR="00BB4DD9">
        <w:t xml:space="preserve">LA Berigan conducted the formal analysis and </w:t>
      </w:r>
      <w:r w:rsidR="00330E32">
        <w:t>built the W-PAST tool.</w:t>
      </w:r>
      <w:r w:rsidR="006605DE">
        <w:t xml:space="preserve"> </w:t>
      </w:r>
      <w:r w:rsidR="00E61970">
        <w:t xml:space="preserve">LA Berigan, </w:t>
      </w:r>
      <w:r w:rsidR="00B4425D">
        <w:t>AM Roth, and EJ Blomberg wrote the original draft of the manuscript</w:t>
      </w:r>
      <w:r w:rsidR="00E9263F">
        <w:t xml:space="preserve">, and all authors contributed to revisions and </w:t>
      </w:r>
      <w:r w:rsidR="00C32E3D">
        <w:t>editing</w:t>
      </w:r>
      <w:r w:rsidR="00352D53">
        <w:t xml:space="preserve">. </w:t>
      </w:r>
    </w:p>
    <w:p w14:paraId="5069C135" w14:textId="59C84375" w:rsidR="007F76C4" w:rsidRDefault="005C63D6" w:rsidP="009500BF">
      <w:pPr>
        <w:spacing w:line="480" w:lineRule="auto"/>
        <w:rPr>
          <w:b/>
          <w:bCs/>
        </w:rPr>
      </w:pPr>
      <w:r w:rsidRPr="005C63D6">
        <w:rPr>
          <w:b/>
          <w:bCs/>
        </w:rPr>
        <w:t>Declaration of competing interest</w:t>
      </w:r>
    </w:p>
    <w:p w14:paraId="79877034" w14:textId="13291533" w:rsidR="00AC1CB0" w:rsidRPr="00AC1CB0" w:rsidRDefault="00AC1CB0" w:rsidP="009500BF">
      <w:pPr>
        <w:spacing w:line="480" w:lineRule="auto"/>
      </w:pPr>
      <w:r>
        <w:t>The author</w:t>
      </w:r>
      <w:r w:rsidR="005E5299">
        <w:t>s have no conflicts of interest to declare.</w:t>
      </w:r>
    </w:p>
    <w:p w14:paraId="4F5FD43D" w14:textId="05E0627A" w:rsidR="005C63D6" w:rsidRDefault="005C63D6" w:rsidP="009500BF">
      <w:pPr>
        <w:spacing w:line="480" w:lineRule="auto"/>
        <w:rPr>
          <w:b/>
          <w:bCs/>
        </w:rPr>
      </w:pPr>
      <w:r w:rsidRPr="005C63D6">
        <w:rPr>
          <w:b/>
          <w:bCs/>
        </w:rPr>
        <w:t>Data availability</w:t>
      </w:r>
    </w:p>
    <w:p w14:paraId="5EFA677D" w14:textId="4CE4FCB8" w:rsidR="0084195F" w:rsidRPr="00AC5AAA" w:rsidRDefault="00075352" w:rsidP="009500BF">
      <w:pPr>
        <w:spacing w:line="480" w:lineRule="auto"/>
      </w:pPr>
      <w:r>
        <w:t>The code used in this analysis</w:t>
      </w:r>
      <w:r w:rsidR="0084195F">
        <w:t xml:space="preserve"> is </w:t>
      </w:r>
      <w:r w:rsidR="00325C1F">
        <w:t xml:space="preserve">publicly </w:t>
      </w:r>
      <w:r w:rsidR="0084195F">
        <w:t>available at</w:t>
      </w:r>
      <w:r w:rsidR="006D707F" w:rsidRPr="006D707F">
        <w:t xml:space="preserve"> github.com/EWMRC/AMWO-seasonal-weighted-SDM</w:t>
      </w:r>
      <w:r w:rsidR="0084195F">
        <w:t>.</w:t>
      </w:r>
      <w:r w:rsidR="00325C1F">
        <w:t xml:space="preserve"> </w:t>
      </w:r>
      <w:r w:rsidR="0084195F">
        <w:t xml:space="preserve">Data </w:t>
      </w:r>
      <w:proofErr w:type="gramStart"/>
      <w:r w:rsidR="0084195F">
        <w:t>are</w:t>
      </w:r>
      <w:proofErr w:type="gramEnd"/>
      <w:r w:rsidR="0084195F">
        <w:t xml:space="preserve"> available from the </w:t>
      </w:r>
      <w:r w:rsidR="003C20B5">
        <w:t xml:space="preserve">corresponding </w:t>
      </w:r>
      <w:r w:rsidR="0084195F">
        <w:t xml:space="preserve">author </w:t>
      </w:r>
      <w:r w:rsidR="003C20B5">
        <w:t>upon</w:t>
      </w:r>
      <w:r w:rsidR="0084195F">
        <w:t xml:space="preserve"> reasonable request.</w:t>
      </w:r>
    </w:p>
    <w:p w14:paraId="724F639D" w14:textId="4BB7FC91" w:rsidR="005C63D6" w:rsidRDefault="005C63D6" w:rsidP="009500BF">
      <w:pPr>
        <w:spacing w:line="480" w:lineRule="auto"/>
        <w:rPr>
          <w:b/>
          <w:bCs/>
        </w:rPr>
      </w:pPr>
      <w:r>
        <w:rPr>
          <w:b/>
          <w:bCs/>
        </w:rPr>
        <w:lastRenderedPageBreak/>
        <w:t>Acknowledgements</w:t>
      </w:r>
    </w:p>
    <w:p w14:paraId="5DF94B40" w14:textId="5F6A85B1" w:rsidR="00003CDF" w:rsidRDefault="002060E2" w:rsidP="009500BF">
      <w:pPr>
        <w:spacing w:line="480" w:lineRule="auto"/>
      </w:pPr>
      <w:r>
        <w:t xml:space="preserve">We would like to thank the </w:t>
      </w:r>
      <w:r w:rsidR="00B23AB2">
        <w:t>42</w:t>
      </w:r>
      <w:r w:rsidR="008B0782">
        <w:t xml:space="preserve"> </w:t>
      </w:r>
      <w:r w:rsidR="00AD2BE0">
        <w:t xml:space="preserve">state, federal, university, and non-profit collaborators who have </w:t>
      </w:r>
      <w:r w:rsidR="000C20F8">
        <w:t>provided funding and/or logistic support</w:t>
      </w:r>
      <w:r w:rsidR="00AD2BE0">
        <w:t xml:space="preserve"> to the </w:t>
      </w:r>
      <w:r w:rsidR="00027314">
        <w:t>E</w:t>
      </w:r>
      <w:r w:rsidR="000C20F8">
        <w:t>WMRC</w:t>
      </w:r>
      <w:r w:rsidR="00C46EEE">
        <w:t>, a full list of whom</w:t>
      </w:r>
      <w:r w:rsidR="00C321D3">
        <w:t xml:space="preserve"> is available at woodcockmigration.org.</w:t>
      </w:r>
      <w:r w:rsidR="00895AB0">
        <w:t xml:space="preserve"> </w:t>
      </w:r>
      <w:r w:rsidR="00003CDF">
        <w:t xml:space="preserve">In addition to their collaboration with the </w:t>
      </w:r>
      <w:r w:rsidR="000C20F8">
        <w:t xml:space="preserve">EWMRC, </w:t>
      </w:r>
      <w:r w:rsidR="007E4114">
        <w:t xml:space="preserve">the Pennsylvania Game Commission provided woodcock survey </w:t>
      </w:r>
      <w:r w:rsidR="00C34BA3">
        <w:t>data for this analysis and funded the creation of W-PAST.</w:t>
      </w:r>
      <w:r w:rsidR="00CB0FDE">
        <w:t xml:space="preserve"> We would also like to thank Rebecca Rau and the U.S. Fish and Wildlife Service for their administration of the </w:t>
      </w:r>
      <w:r w:rsidR="00746C4C">
        <w:t xml:space="preserve">American </w:t>
      </w:r>
      <w:r w:rsidR="00575A48">
        <w:t>W</w:t>
      </w:r>
      <w:r w:rsidR="00746C4C">
        <w:t xml:space="preserve">oodcock </w:t>
      </w:r>
      <w:r w:rsidR="00575A48">
        <w:t>S</w:t>
      </w:r>
      <w:r w:rsidR="00746C4C">
        <w:t>inging</w:t>
      </w:r>
      <w:r w:rsidR="00575A48">
        <w:t>-G</w:t>
      </w:r>
      <w:r w:rsidR="00746C4C">
        <w:t xml:space="preserve">round </w:t>
      </w:r>
      <w:r w:rsidR="00575A48">
        <w:t>S</w:t>
      </w:r>
      <w:r w:rsidR="00746C4C">
        <w:t>urvey</w:t>
      </w:r>
      <w:r w:rsidR="00363169">
        <w:t>,</w:t>
      </w:r>
      <w:r w:rsidR="00746C4C">
        <w:t xml:space="preserve"> </w:t>
      </w:r>
      <w:r w:rsidR="00A071C2">
        <w:t xml:space="preserve">which </w:t>
      </w:r>
      <w:r w:rsidR="00575A48">
        <w:t>provided breeding season data for this analysis</w:t>
      </w:r>
      <w:r w:rsidR="006C2ED4">
        <w:t>.</w:t>
      </w:r>
    </w:p>
    <w:p w14:paraId="7EBD5703" w14:textId="5DE1A1BF" w:rsidR="008266D8" w:rsidRPr="008266D8" w:rsidRDefault="00FF4544" w:rsidP="009500BF">
      <w:pPr>
        <w:spacing w:line="480" w:lineRule="auto"/>
        <w:rPr>
          <w:b/>
          <w:bCs/>
        </w:rPr>
      </w:pPr>
      <w:r>
        <w:rPr>
          <w:b/>
          <w:bCs/>
        </w:rPr>
        <w:t>R</w:t>
      </w:r>
      <w:r w:rsidR="008266D8">
        <w:rPr>
          <w:b/>
          <w:bCs/>
        </w:rPr>
        <w:t>eferences</w:t>
      </w:r>
    </w:p>
    <w:p w14:paraId="632F1B37" w14:textId="15EED18D" w:rsidR="001E0BF4" w:rsidRPr="001E0BF4" w:rsidRDefault="001E0BF4" w:rsidP="001E0BF4">
      <w:pPr>
        <w:pStyle w:val="Bibliography"/>
        <w:rPr>
          <w:rFonts w:cs="Calibri"/>
          <w:szCs w:val="24"/>
        </w:rPr>
      </w:pPr>
      <w:proofErr w:type="spellStart"/>
      <w:r w:rsidRPr="001E0BF4">
        <w:rPr>
          <w:rFonts w:cs="Calibri"/>
          <w:szCs w:val="24"/>
        </w:rPr>
        <w:t>Agafonkin</w:t>
      </w:r>
      <w:proofErr w:type="spellEnd"/>
      <w:r w:rsidRPr="001E0BF4">
        <w:rPr>
          <w:rFonts w:cs="Calibri"/>
          <w:szCs w:val="24"/>
        </w:rPr>
        <w:t>, V., 2022. Leaflet.js.</w:t>
      </w:r>
      <w:r w:rsidR="00B73EA0" w:rsidRPr="00B73EA0">
        <w:t xml:space="preserve"> </w:t>
      </w:r>
      <w:r w:rsidR="00B73EA0" w:rsidRPr="00B73EA0">
        <w:rPr>
          <w:rFonts w:cs="Calibri"/>
          <w:szCs w:val="24"/>
        </w:rPr>
        <w:t>https://leafletjs.com</w:t>
      </w:r>
    </w:p>
    <w:p w14:paraId="2133EE04" w14:textId="77777777" w:rsidR="001E0BF4" w:rsidRPr="001E0BF4" w:rsidRDefault="001E0BF4" w:rsidP="001E0BF4">
      <w:pPr>
        <w:pStyle w:val="Bibliography"/>
        <w:rPr>
          <w:rFonts w:cs="Calibri"/>
          <w:szCs w:val="24"/>
        </w:rPr>
      </w:pPr>
      <w:r w:rsidRPr="001E0BF4">
        <w:rPr>
          <w:rFonts w:cs="Calibri"/>
          <w:szCs w:val="24"/>
        </w:rPr>
        <w:t>Allen, B.B., McAuley, D.G., Blomberg, E.J., 2020. Migratory status determines resource selection by American Woodcock at an important fall stopover, Cape May, New Jersey. The Condor 122, duaa046.</w:t>
      </w:r>
    </w:p>
    <w:p w14:paraId="603ECB8B" w14:textId="77777777" w:rsidR="001E0BF4" w:rsidRPr="001E0BF4" w:rsidRDefault="001E0BF4" w:rsidP="001E0BF4">
      <w:pPr>
        <w:pStyle w:val="Bibliography"/>
        <w:rPr>
          <w:rFonts w:cs="Calibri"/>
          <w:szCs w:val="24"/>
        </w:rPr>
      </w:pPr>
      <w:r w:rsidRPr="001E0BF4">
        <w:rPr>
          <w:rFonts w:cs="Calibri"/>
          <w:szCs w:val="24"/>
        </w:rPr>
        <w:t>Bonter, D.N., Greig, E.I., 2021. Over 30 years of standardized bird counts at supplementary feeding stations in North America: a citizen science data report for Project FeederWatch. Frontiers in Ecology and Evolution 9, 619682.</w:t>
      </w:r>
    </w:p>
    <w:p w14:paraId="64138742" w14:textId="77777777" w:rsidR="001E0BF4" w:rsidRPr="001E0BF4" w:rsidRDefault="001E0BF4" w:rsidP="001E0BF4">
      <w:pPr>
        <w:pStyle w:val="Bibliography"/>
        <w:rPr>
          <w:rFonts w:cs="Calibri"/>
          <w:szCs w:val="24"/>
        </w:rPr>
      </w:pPr>
      <w:proofErr w:type="spellStart"/>
      <w:r w:rsidRPr="001E0BF4">
        <w:rPr>
          <w:rFonts w:cs="Calibri"/>
          <w:szCs w:val="24"/>
        </w:rPr>
        <w:t>Breiman</w:t>
      </w:r>
      <w:proofErr w:type="spellEnd"/>
      <w:r w:rsidRPr="001E0BF4">
        <w:rPr>
          <w:rFonts w:cs="Calibri"/>
          <w:szCs w:val="24"/>
        </w:rPr>
        <w:t>, L., 2001. Random forests. Machine learning 45, 5–32.</w:t>
      </w:r>
    </w:p>
    <w:p w14:paraId="5C38E12A" w14:textId="77777777" w:rsidR="001E0BF4" w:rsidRPr="001E0BF4" w:rsidRDefault="001E0BF4" w:rsidP="001E0BF4">
      <w:pPr>
        <w:pStyle w:val="Bibliography"/>
        <w:rPr>
          <w:rFonts w:cs="Calibri"/>
          <w:szCs w:val="24"/>
        </w:rPr>
      </w:pPr>
      <w:proofErr w:type="spellStart"/>
      <w:r w:rsidRPr="001E0BF4">
        <w:rPr>
          <w:rFonts w:cs="Calibri"/>
          <w:szCs w:val="24"/>
        </w:rPr>
        <w:t>Breiman</w:t>
      </w:r>
      <w:proofErr w:type="spellEnd"/>
      <w:r w:rsidRPr="001E0BF4">
        <w:rPr>
          <w:rFonts w:cs="Calibri"/>
          <w:szCs w:val="24"/>
        </w:rPr>
        <w:t xml:space="preserve">, L., Friedman, J., </w:t>
      </w:r>
      <w:proofErr w:type="spellStart"/>
      <w:r w:rsidRPr="001E0BF4">
        <w:rPr>
          <w:rFonts w:cs="Calibri"/>
          <w:szCs w:val="24"/>
        </w:rPr>
        <w:t>Olshen</w:t>
      </w:r>
      <w:proofErr w:type="spellEnd"/>
      <w:r w:rsidRPr="001E0BF4">
        <w:rPr>
          <w:rFonts w:cs="Calibri"/>
          <w:szCs w:val="24"/>
        </w:rPr>
        <w:t>, R., Stone, C., 1984. Classification and regression trees. Wadsworth Int. Group 37, 237–251.</w:t>
      </w:r>
    </w:p>
    <w:p w14:paraId="0D230192" w14:textId="77777777" w:rsidR="001E0BF4" w:rsidRPr="001E0BF4" w:rsidRDefault="001E0BF4" w:rsidP="001E0BF4">
      <w:pPr>
        <w:pStyle w:val="Bibliography"/>
        <w:rPr>
          <w:rFonts w:cs="Calibri"/>
          <w:szCs w:val="24"/>
        </w:rPr>
      </w:pPr>
      <w:proofErr w:type="spellStart"/>
      <w:r w:rsidRPr="001E0BF4">
        <w:rPr>
          <w:rFonts w:cs="Calibri"/>
          <w:szCs w:val="24"/>
        </w:rPr>
        <w:t>Buler</w:t>
      </w:r>
      <w:proofErr w:type="spellEnd"/>
      <w:r w:rsidRPr="001E0BF4">
        <w:rPr>
          <w:rFonts w:cs="Calibri"/>
          <w:szCs w:val="24"/>
        </w:rPr>
        <w:t>, J.J., Dawson, D.K., 2014. Radar analysis of fall bird migration stopover sites in the northeastern US. The Condor: Ornithological Applications 116, 357–370.</w:t>
      </w:r>
    </w:p>
    <w:p w14:paraId="12FFF471" w14:textId="77777777" w:rsidR="001E0BF4" w:rsidRPr="001E0BF4" w:rsidRDefault="001E0BF4" w:rsidP="001E0BF4">
      <w:pPr>
        <w:pStyle w:val="Bibliography"/>
        <w:rPr>
          <w:rFonts w:cs="Calibri"/>
          <w:szCs w:val="24"/>
        </w:rPr>
      </w:pPr>
      <w:r w:rsidRPr="001E0BF4">
        <w:rPr>
          <w:rFonts w:cs="Calibri"/>
          <w:szCs w:val="24"/>
        </w:rPr>
        <w:t xml:space="preserve">Chang, W., Cheng, J., Allaire, J.J., Sievert, C., </w:t>
      </w:r>
      <w:proofErr w:type="spellStart"/>
      <w:r w:rsidRPr="001E0BF4">
        <w:rPr>
          <w:rFonts w:cs="Calibri"/>
          <w:szCs w:val="24"/>
        </w:rPr>
        <w:t>Schloerke</w:t>
      </w:r>
      <w:proofErr w:type="spellEnd"/>
      <w:r w:rsidRPr="001E0BF4">
        <w:rPr>
          <w:rFonts w:cs="Calibri"/>
          <w:szCs w:val="24"/>
        </w:rPr>
        <w:t xml:space="preserve">, B., Xie, Y., Allen, J., McPherson, J., </w:t>
      </w:r>
      <w:proofErr w:type="spellStart"/>
      <w:r w:rsidRPr="001E0BF4">
        <w:rPr>
          <w:rFonts w:cs="Calibri"/>
          <w:szCs w:val="24"/>
        </w:rPr>
        <w:t>Dipert</w:t>
      </w:r>
      <w:proofErr w:type="spellEnd"/>
      <w:r w:rsidRPr="001E0BF4">
        <w:rPr>
          <w:rFonts w:cs="Calibri"/>
          <w:szCs w:val="24"/>
        </w:rPr>
        <w:t>, A., Borges, B., 2022. shiny: Web Application Framework for R.</w:t>
      </w:r>
    </w:p>
    <w:p w14:paraId="00514196" w14:textId="77777777" w:rsidR="001E0BF4" w:rsidRPr="001E0BF4" w:rsidRDefault="001E0BF4" w:rsidP="001E0BF4">
      <w:pPr>
        <w:pStyle w:val="Bibliography"/>
        <w:rPr>
          <w:rFonts w:cs="Calibri"/>
          <w:szCs w:val="24"/>
        </w:rPr>
      </w:pPr>
      <w:r w:rsidRPr="001E0BF4">
        <w:rPr>
          <w:rFonts w:cs="Calibri"/>
          <w:szCs w:val="24"/>
        </w:rPr>
        <w:t>Clark, E.R., 1970. Woodcock status report, 1969. U.S. Fish and Wildlife Service, Laurel, MD.</w:t>
      </w:r>
    </w:p>
    <w:p w14:paraId="484DC340" w14:textId="77777777" w:rsidR="001E0BF4" w:rsidRPr="001E0BF4" w:rsidRDefault="001E0BF4" w:rsidP="001E0BF4">
      <w:pPr>
        <w:pStyle w:val="Bibliography"/>
        <w:rPr>
          <w:rFonts w:cs="Calibri"/>
          <w:szCs w:val="24"/>
        </w:rPr>
      </w:pPr>
      <w:r w:rsidRPr="001E0BF4">
        <w:rPr>
          <w:rFonts w:cs="Calibri"/>
          <w:szCs w:val="24"/>
        </w:rPr>
        <w:t xml:space="preserve">Cohen, E.B., </w:t>
      </w:r>
      <w:proofErr w:type="spellStart"/>
      <w:r w:rsidRPr="001E0BF4">
        <w:rPr>
          <w:rFonts w:cs="Calibri"/>
          <w:szCs w:val="24"/>
        </w:rPr>
        <w:t>Buler</w:t>
      </w:r>
      <w:proofErr w:type="spellEnd"/>
      <w:r w:rsidRPr="001E0BF4">
        <w:rPr>
          <w:rFonts w:cs="Calibri"/>
          <w:szCs w:val="24"/>
        </w:rPr>
        <w:t>, J.J., Horton, K.G., Loss, S.R., Cabrera-Cruz, S.A., Smolinsky, J.A., Marra, P.P., 2022. Using weather radar to help minimize wind energy impacts on nocturnally migrating birds. Conservation Letters 15, e12887.</w:t>
      </w:r>
    </w:p>
    <w:p w14:paraId="6A484B16" w14:textId="77777777" w:rsidR="001E0BF4" w:rsidRPr="001E0BF4" w:rsidRDefault="001E0BF4" w:rsidP="001E0BF4">
      <w:pPr>
        <w:pStyle w:val="Bibliography"/>
        <w:rPr>
          <w:rFonts w:cs="Calibri"/>
          <w:szCs w:val="24"/>
        </w:rPr>
      </w:pPr>
      <w:proofErr w:type="spellStart"/>
      <w:r w:rsidRPr="001E0BF4">
        <w:rPr>
          <w:rFonts w:cs="Calibri"/>
          <w:szCs w:val="24"/>
        </w:rPr>
        <w:t>Dobrowski</w:t>
      </w:r>
      <w:proofErr w:type="spellEnd"/>
      <w:r w:rsidRPr="001E0BF4">
        <w:rPr>
          <w:rFonts w:cs="Calibri"/>
          <w:szCs w:val="24"/>
        </w:rPr>
        <w:t xml:space="preserve">, S.Z., Thorne, J.H., Greenberg, J.A., Safford, H.D., </w:t>
      </w:r>
      <w:proofErr w:type="spellStart"/>
      <w:r w:rsidRPr="001E0BF4">
        <w:rPr>
          <w:rFonts w:cs="Calibri"/>
          <w:szCs w:val="24"/>
        </w:rPr>
        <w:t>Mynsberge</w:t>
      </w:r>
      <w:proofErr w:type="spellEnd"/>
      <w:r w:rsidRPr="001E0BF4">
        <w:rPr>
          <w:rFonts w:cs="Calibri"/>
          <w:szCs w:val="24"/>
        </w:rPr>
        <w:t>, A.R., Crimmins, S.M., Swanson, A.K., 2011. Modeling plant ranges over 75 years of climate change in California, USA: temporal transferability and species traits. Ecological Monographs 81, 241–257. https://doi.org/10.1890/10-1325.1</w:t>
      </w:r>
    </w:p>
    <w:p w14:paraId="7275753D" w14:textId="371BA9B8" w:rsidR="001E0BF4" w:rsidRPr="001E0BF4" w:rsidRDefault="001E0BF4" w:rsidP="001E0BF4">
      <w:pPr>
        <w:pStyle w:val="Bibliography"/>
        <w:rPr>
          <w:rFonts w:cs="Calibri"/>
          <w:szCs w:val="24"/>
        </w:rPr>
      </w:pPr>
      <w:r w:rsidRPr="001E0BF4">
        <w:rPr>
          <w:rFonts w:cs="Calibri"/>
          <w:szCs w:val="24"/>
        </w:rPr>
        <w:t>ESRI, 2023. ArcGIS Online.</w:t>
      </w:r>
      <w:r w:rsidR="002124D8">
        <w:rPr>
          <w:rFonts w:cs="Calibri"/>
          <w:szCs w:val="24"/>
        </w:rPr>
        <w:t xml:space="preserve"> </w:t>
      </w:r>
      <w:r w:rsidR="002124D8" w:rsidRPr="002124D8">
        <w:rPr>
          <w:rFonts w:cs="Calibri"/>
          <w:szCs w:val="24"/>
        </w:rPr>
        <w:t>https://www.arcgis.com</w:t>
      </w:r>
    </w:p>
    <w:p w14:paraId="1F1F94BB" w14:textId="77777777" w:rsidR="001E0BF4" w:rsidRPr="001E0BF4" w:rsidRDefault="001E0BF4" w:rsidP="001E0BF4">
      <w:pPr>
        <w:pStyle w:val="Bibliography"/>
        <w:rPr>
          <w:rFonts w:cs="Calibri"/>
          <w:szCs w:val="24"/>
        </w:rPr>
      </w:pPr>
      <w:r w:rsidRPr="001E0BF4">
        <w:rPr>
          <w:rFonts w:cs="Calibri"/>
          <w:szCs w:val="24"/>
        </w:rPr>
        <w:t>Fink, C.M., 2013. Dynamic Soil Property Change in Response to Natural Gas Development in Pennsylvania. (Thesis). Pennsylvania State University.</w:t>
      </w:r>
    </w:p>
    <w:p w14:paraId="19998F3F" w14:textId="77777777" w:rsidR="001E0BF4" w:rsidRPr="001E0BF4" w:rsidRDefault="001E0BF4" w:rsidP="001E0BF4">
      <w:pPr>
        <w:pStyle w:val="Bibliography"/>
        <w:rPr>
          <w:rFonts w:cs="Calibri"/>
          <w:szCs w:val="24"/>
        </w:rPr>
      </w:pPr>
      <w:r w:rsidRPr="001E0BF4">
        <w:rPr>
          <w:rFonts w:cs="Calibri"/>
          <w:szCs w:val="24"/>
        </w:rPr>
        <w:t xml:space="preserve">Fink, D., Auer, T., Johnston, A., </w:t>
      </w:r>
      <w:proofErr w:type="spellStart"/>
      <w:r w:rsidRPr="001E0BF4">
        <w:rPr>
          <w:rFonts w:cs="Calibri"/>
          <w:szCs w:val="24"/>
        </w:rPr>
        <w:t>Strimas</w:t>
      </w:r>
      <w:proofErr w:type="spellEnd"/>
      <w:r w:rsidRPr="001E0BF4">
        <w:rPr>
          <w:rFonts w:cs="Calibri"/>
          <w:szCs w:val="24"/>
        </w:rPr>
        <w:t xml:space="preserve">-Mackey, M., </w:t>
      </w:r>
      <w:proofErr w:type="spellStart"/>
      <w:r w:rsidRPr="001E0BF4">
        <w:rPr>
          <w:rFonts w:cs="Calibri"/>
          <w:szCs w:val="24"/>
        </w:rPr>
        <w:t>Ligocki</w:t>
      </w:r>
      <w:proofErr w:type="spellEnd"/>
      <w:r w:rsidRPr="001E0BF4">
        <w:rPr>
          <w:rFonts w:cs="Calibri"/>
          <w:szCs w:val="24"/>
        </w:rPr>
        <w:t xml:space="preserve">, S., Robinson, O., </w:t>
      </w:r>
      <w:proofErr w:type="spellStart"/>
      <w:r w:rsidRPr="001E0BF4">
        <w:rPr>
          <w:rFonts w:cs="Calibri"/>
          <w:szCs w:val="24"/>
        </w:rPr>
        <w:t>Hochachka</w:t>
      </w:r>
      <w:proofErr w:type="spellEnd"/>
      <w:r w:rsidRPr="001E0BF4">
        <w:rPr>
          <w:rFonts w:cs="Calibri"/>
          <w:szCs w:val="24"/>
        </w:rPr>
        <w:t xml:space="preserve">, W., </w:t>
      </w:r>
      <w:proofErr w:type="spellStart"/>
      <w:r w:rsidRPr="001E0BF4">
        <w:rPr>
          <w:rFonts w:cs="Calibri"/>
          <w:szCs w:val="24"/>
        </w:rPr>
        <w:t>Jaromczyk</w:t>
      </w:r>
      <w:proofErr w:type="spellEnd"/>
      <w:r w:rsidRPr="001E0BF4">
        <w:rPr>
          <w:rFonts w:cs="Calibri"/>
          <w:szCs w:val="24"/>
        </w:rPr>
        <w:t xml:space="preserve">, L., </w:t>
      </w:r>
      <w:proofErr w:type="spellStart"/>
      <w:r w:rsidRPr="001E0BF4">
        <w:rPr>
          <w:rFonts w:cs="Calibri"/>
          <w:szCs w:val="24"/>
        </w:rPr>
        <w:t>Rodewald</w:t>
      </w:r>
      <w:proofErr w:type="spellEnd"/>
      <w:r w:rsidRPr="001E0BF4">
        <w:rPr>
          <w:rFonts w:cs="Calibri"/>
          <w:szCs w:val="24"/>
        </w:rPr>
        <w:t>, A., Wood, C., Davies, I., Spencer, A., 2022. eBird Status and Trends. https://doi.org/10.2173/ebirdst.2021</w:t>
      </w:r>
    </w:p>
    <w:p w14:paraId="3319180A" w14:textId="709B4EFD" w:rsidR="001E0BF4" w:rsidRPr="001E0BF4" w:rsidRDefault="001E0BF4" w:rsidP="001E0BF4">
      <w:pPr>
        <w:pStyle w:val="Bibliography"/>
        <w:rPr>
          <w:rFonts w:cs="Calibri"/>
          <w:szCs w:val="24"/>
        </w:rPr>
      </w:pPr>
      <w:proofErr w:type="spellStart"/>
      <w:r w:rsidRPr="001E0BF4">
        <w:rPr>
          <w:rFonts w:cs="Calibri"/>
          <w:szCs w:val="24"/>
        </w:rPr>
        <w:t>Genuer</w:t>
      </w:r>
      <w:proofErr w:type="spellEnd"/>
      <w:r w:rsidRPr="001E0BF4">
        <w:rPr>
          <w:rFonts w:cs="Calibri"/>
          <w:szCs w:val="24"/>
        </w:rPr>
        <w:t xml:space="preserve">, R., Poggi, J.-M., </w:t>
      </w:r>
      <w:proofErr w:type="spellStart"/>
      <w:r w:rsidRPr="001E0BF4">
        <w:rPr>
          <w:rFonts w:cs="Calibri"/>
          <w:szCs w:val="24"/>
        </w:rPr>
        <w:t>Tuleau-Malot</w:t>
      </w:r>
      <w:proofErr w:type="spellEnd"/>
      <w:r w:rsidRPr="001E0BF4">
        <w:rPr>
          <w:rFonts w:cs="Calibri"/>
          <w:szCs w:val="24"/>
        </w:rPr>
        <w:t>, C., 2022. VSURF: Variable Selection Using Random Forests.</w:t>
      </w:r>
      <w:r w:rsidR="00BB53AB">
        <w:rPr>
          <w:rFonts w:cs="Calibri"/>
          <w:szCs w:val="24"/>
        </w:rPr>
        <w:t xml:space="preserve"> </w:t>
      </w:r>
      <w:r w:rsidR="00BB53AB" w:rsidRPr="00BB53AB">
        <w:rPr>
          <w:rFonts w:cs="Calibri"/>
          <w:szCs w:val="24"/>
        </w:rPr>
        <w:t>https://CRAN.R-project.org/package=VSURF</w:t>
      </w:r>
    </w:p>
    <w:p w14:paraId="64BBFB4B" w14:textId="77777777" w:rsidR="001E0BF4" w:rsidRPr="001E0BF4" w:rsidRDefault="001E0BF4" w:rsidP="001E0BF4">
      <w:pPr>
        <w:pStyle w:val="Bibliography"/>
        <w:rPr>
          <w:rFonts w:cs="Calibri"/>
          <w:szCs w:val="24"/>
        </w:rPr>
      </w:pPr>
      <w:proofErr w:type="spellStart"/>
      <w:r w:rsidRPr="001E0BF4">
        <w:rPr>
          <w:rFonts w:cs="Calibri"/>
          <w:szCs w:val="24"/>
        </w:rPr>
        <w:lastRenderedPageBreak/>
        <w:t>Genuer</w:t>
      </w:r>
      <w:proofErr w:type="spellEnd"/>
      <w:r w:rsidRPr="001E0BF4">
        <w:rPr>
          <w:rFonts w:cs="Calibri"/>
          <w:szCs w:val="24"/>
        </w:rPr>
        <w:t xml:space="preserve">, R., Poggi, J.-M., </w:t>
      </w:r>
      <w:proofErr w:type="spellStart"/>
      <w:r w:rsidRPr="001E0BF4">
        <w:rPr>
          <w:rFonts w:cs="Calibri"/>
          <w:szCs w:val="24"/>
        </w:rPr>
        <w:t>Tuleau-Malot</w:t>
      </w:r>
      <w:proofErr w:type="spellEnd"/>
      <w:r w:rsidRPr="001E0BF4">
        <w:rPr>
          <w:rFonts w:cs="Calibri"/>
          <w:szCs w:val="24"/>
        </w:rPr>
        <w:t>, C., 2015. VSURF: an R package for variable selection using random forests. The R Journal 7, 19–33.</w:t>
      </w:r>
    </w:p>
    <w:p w14:paraId="1AA446E9" w14:textId="5225FD3A" w:rsidR="001E0BF4" w:rsidRPr="001E0BF4" w:rsidRDefault="001E0BF4" w:rsidP="001E0BF4">
      <w:pPr>
        <w:pStyle w:val="Bibliography"/>
        <w:rPr>
          <w:rFonts w:cs="Calibri"/>
          <w:szCs w:val="24"/>
        </w:rPr>
      </w:pPr>
      <w:r w:rsidRPr="001E0BF4">
        <w:rPr>
          <w:rFonts w:cs="Calibri"/>
          <w:szCs w:val="24"/>
        </w:rPr>
        <w:t xml:space="preserve">Glasgow, L.L., 1958. Contributions to the knowledge of the ecology of the American woodcock, </w:t>
      </w:r>
      <w:proofErr w:type="spellStart"/>
      <w:r w:rsidRPr="001E0BF4">
        <w:rPr>
          <w:rFonts w:cs="Calibri"/>
          <w:szCs w:val="24"/>
        </w:rPr>
        <w:t>Philohela</w:t>
      </w:r>
      <w:proofErr w:type="spellEnd"/>
      <w:r w:rsidRPr="001E0BF4">
        <w:rPr>
          <w:rFonts w:cs="Calibri"/>
          <w:szCs w:val="24"/>
        </w:rPr>
        <w:t xml:space="preserve"> minor (</w:t>
      </w:r>
      <w:proofErr w:type="spellStart"/>
      <w:r w:rsidRPr="001E0BF4">
        <w:rPr>
          <w:rFonts w:cs="Calibri"/>
          <w:szCs w:val="24"/>
        </w:rPr>
        <w:t>Gmelin</w:t>
      </w:r>
      <w:proofErr w:type="spellEnd"/>
      <w:r w:rsidRPr="001E0BF4">
        <w:rPr>
          <w:rFonts w:cs="Calibri"/>
          <w:szCs w:val="24"/>
        </w:rPr>
        <w:t>), on the wintering range in Louisiana</w:t>
      </w:r>
      <w:r w:rsidR="004E6FF0">
        <w:rPr>
          <w:rFonts w:cs="Calibri"/>
          <w:szCs w:val="24"/>
        </w:rPr>
        <w:t xml:space="preserve"> (Dissertation)</w:t>
      </w:r>
      <w:r w:rsidRPr="001E0BF4">
        <w:rPr>
          <w:rFonts w:cs="Calibri"/>
          <w:szCs w:val="24"/>
        </w:rPr>
        <w:t>. Texas A&amp;M University</w:t>
      </w:r>
      <w:r w:rsidR="00380E30">
        <w:rPr>
          <w:rFonts w:cs="Calibri"/>
          <w:szCs w:val="24"/>
        </w:rPr>
        <w:t>, College Station, Texas</w:t>
      </w:r>
      <w:r w:rsidRPr="001E0BF4">
        <w:rPr>
          <w:rFonts w:cs="Calibri"/>
          <w:szCs w:val="24"/>
        </w:rPr>
        <w:t>.</w:t>
      </w:r>
    </w:p>
    <w:p w14:paraId="2B412A3E" w14:textId="77777777" w:rsidR="001E0BF4" w:rsidRPr="001E0BF4" w:rsidRDefault="001E0BF4" w:rsidP="001E0BF4">
      <w:pPr>
        <w:pStyle w:val="Bibliography"/>
        <w:rPr>
          <w:rFonts w:cs="Calibri"/>
          <w:szCs w:val="24"/>
        </w:rPr>
      </w:pPr>
      <w:r w:rsidRPr="001E0BF4">
        <w:rPr>
          <w:rFonts w:cs="Calibri"/>
          <w:szCs w:val="24"/>
        </w:rPr>
        <w:t>Harper, E., 2006. Open-source technologies in web-based GIS and mapping (Thesis). Northwest Missouri State University, Maryville, Missouri.</w:t>
      </w:r>
    </w:p>
    <w:p w14:paraId="7DFE5EF1" w14:textId="77777777" w:rsidR="001E0BF4" w:rsidRPr="001E0BF4" w:rsidRDefault="001E0BF4" w:rsidP="001E0BF4">
      <w:pPr>
        <w:pStyle w:val="Bibliography"/>
        <w:rPr>
          <w:rFonts w:cs="Calibri"/>
          <w:szCs w:val="24"/>
        </w:rPr>
      </w:pPr>
      <w:proofErr w:type="spellStart"/>
      <w:r w:rsidRPr="001E0BF4">
        <w:rPr>
          <w:rFonts w:cs="Calibri"/>
          <w:szCs w:val="24"/>
        </w:rPr>
        <w:t>Hesselbarth</w:t>
      </w:r>
      <w:proofErr w:type="spellEnd"/>
      <w:r w:rsidRPr="001E0BF4">
        <w:rPr>
          <w:rFonts w:cs="Calibri"/>
          <w:szCs w:val="24"/>
        </w:rPr>
        <w:t xml:space="preserve">, M.H.K., </w:t>
      </w:r>
      <w:proofErr w:type="spellStart"/>
      <w:r w:rsidRPr="001E0BF4">
        <w:rPr>
          <w:rFonts w:cs="Calibri"/>
          <w:szCs w:val="24"/>
        </w:rPr>
        <w:t>Sciaini</w:t>
      </w:r>
      <w:proofErr w:type="spellEnd"/>
      <w:r w:rsidRPr="001E0BF4">
        <w:rPr>
          <w:rFonts w:cs="Calibri"/>
          <w:szCs w:val="24"/>
        </w:rPr>
        <w:t xml:space="preserve">, M., With, K.A., Wiegand, K., </w:t>
      </w:r>
      <w:proofErr w:type="spellStart"/>
      <w:r w:rsidRPr="001E0BF4">
        <w:rPr>
          <w:rFonts w:cs="Calibri"/>
          <w:szCs w:val="24"/>
        </w:rPr>
        <w:t>Nowosad</w:t>
      </w:r>
      <w:proofErr w:type="spellEnd"/>
      <w:r w:rsidRPr="001E0BF4">
        <w:rPr>
          <w:rFonts w:cs="Calibri"/>
          <w:szCs w:val="24"/>
        </w:rPr>
        <w:t xml:space="preserve">, J., 2019. </w:t>
      </w:r>
      <w:proofErr w:type="spellStart"/>
      <w:r w:rsidRPr="001E0BF4">
        <w:rPr>
          <w:rFonts w:cs="Calibri"/>
          <w:szCs w:val="24"/>
        </w:rPr>
        <w:t>landscapemetrics</w:t>
      </w:r>
      <w:proofErr w:type="spellEnd"/>
      <w:r w:rsidRPr="001E0BF4">
        <w:rPr>
          <w:rFonts w:cs="Calibri"/>
          <w:szCs w:val="24"/>
        </w:rPr>
        <w:t xml:space="preserve">: an open-source R tool to calculate landscape metrics. </w:t>
      </w:r>
      <w:proofErr w:type="spellStart"/>
      <w:r w:rsidRPr="001E0BF4">
        <w:rPr>
          <w:rFonts w:cs="Calibri"/>
          <w:szCs w:val="24"/>
        </w:rPr>
        <w:t>Ecography</w:t>
      </w:r>
      <w:proofErr w:type="spellEnd"/>
      <w:r w:rsidRPr="001E0BF4">
        <w:rPr>
          <w:rFonts w:cs="Calibri"/>
          <w:szCs w:val="24"/>
        </w:rPr>
        <w:t xml:space="preserve"> 42, 1648–1657.</w:t>
      </w:r>
    </w:p>
    <w:p w14:paraId="228D3C43" w14:textId="77777777" w:rsidR="001E0BF4" w:rsidRPr="001E0BF4" w:rsidRDefault="001E0BF4" w:rsidP="001E0BF4">
      <w:pPr>
        <w:pStyle w:val="Bibliography"/>
        <w:rPr>
          <w:rFonts w:cs="Calibri"/>
          <w:szCs w:val="24"/>
        </w:rPr>
      </w:pPr>
      <w:r w:rsidRPr="001E0BF4">
        <w:rPr>
          <w:rFonts w:cs="Calibri"/>
          <w:szCs w:val="24"/>
        </w:rPr>
        <w:t>Hopfield, J.J., 1982. Neural networks and physical systems with emergent collective computational abilities. Proceedings of the national academy of sciences 79, 2554–2558.</w:t>
      </w:r>
    </w:p>
    <w:p w14:paraId="1F4DA1CC" w14:textId="77777777" w:rsidR="001E0BF4" w:rsidRPr="001E0BF4" w:rsidRDefault="001E0BF4" w:rsidP="001E0BF4">
      <w:pPr>
        <w:pStyle w:val="Bibliography"/>
        <w:rPr>
          <w:rFonts w:cs="Calibri"/>
          <w:szCs w:val="24"/>
        </w:rPr>
      </w:pPr>
      <w:proofErr w:type="spellStart"/>
      <w:r w:rsidRPr="001E0BF4">
        <w:rPr>
          <w:rFonts w:cs="Calibri"/>
          <w:szCs w:val="24"/>
        </w:rPr>
        <w:t>Jin</w:t>
      </w:r>
      <w:proofErr w:type="spellEnd"/>
      <w:r w:rsidRPr="001E0BF4">
        <w:rPr>
          <w:rFonts w:cs="Calibri"/>
          <w:szCs w:val="24"/>
        </w:rPr>
        <w:t xml:space="preserve">, S., Homer, C., Yang, L., Danielson, P., </w:t>
      </w:r>
      <w:proofErr w:type="spellStart"/>
      <w:r w:rsidRPr="001E0BF4">
        <w:rPr>
          <w:rFonts w:cs="Calibri"/>
          <w:szCs w:val="24"/>
        </w:rPr>
        <w:t>Dewitz</w:t>
      </w:r>
      <w:proofErr w:type="spellEnd"/>
      <w:r w:rsidRPr="001E0BF4">
        <w:rPr>
          <w:rFonts w:cs="Calibri"/>
          <w:szCs w:val="24"/>
        </w:rPr>
        <w:t>, J., Li, C., Zhu, Z., Xian, G., Howard, D., 2019. Overall methodology design for the United States national land cover database 2016 products. Remote Sensing 11, 2971.</w:t>
      </w:r>
    </w:p>
    <w:p w14:paraId="0044BF38" w14:textId="180D5DD3" w:rsidR="001E0BF4" w:rsidRPr="001E0BF4" w:rsidRDefault="001E0BF4" w:rsidP="001E0BF4">
      <w:pPr>
        <w:pStyle w:val="Bibliography"/>
        <w:rPr>
          <w:rFonts w:cs="Calibri"/>
          <w:szCs w:val="24"/>
        </w:rPr>
      </w:pPr>
      <w:r w:rsidRPr="001E0BF4">
        <w:rPr>
          <w:rFonts w:cs="Calibri"/>
          <w:szCs w:val="24"/>
        </w:rPr>
        <w:t>Kelley, J.R., Williamson, S., Cooper, T.R., 2008. American Woodcock Conservation Plan: a summary of and recommendations for woodcock conservation in North America.</w:t>
      </w:r>
      <w:r w:rsidR="00867DBC">
        <w:rPr>
          <w:rFonts w:cs="Calibri"/>
          <w:szCs w:val="24"/>
        </w:rPr>
        <w:t xml:space="preserve"> </w:t>
      </w:r>
      <w:r w:rsidR="00867DBC" w:rsidRPr="00867DBC">
        <w:rPr>
          <w:rFonts w:cs="Calibri"/>
          <w:szCs w:val="24"/>
        </w:rPr>
        <w:t>US Fish &amp; Wildlife Publications</w:t>
      </w:r>
      <w:r w:rsidR="002C1A31">
        <w:rPr>
          <w:rFonts w:cs="Calibri"/>
          <w:szCs w:val="24"/>
        </w:rPr>
        <w:t xml:space="preserve"> 430</w:t>
      </w:r>
      <w:r w:rsidR="00867DBC">
        <w:rPr>
          <w:rFonts w:cs="Calibri"/>
          <w:szCs w:val="24"/>
        </w:rPr>
        <w:t>.</w:t>
      </w:r>
    </w:p>
    <w:p w14:paraId="68686BFB" w14:textId="77777777" w:rsidR="001E0BF4" w:rsidRPr="001E0BF4" w:rsidRDefault="001E0BF4" w:rsidP="001E0BF4">
      <w:pPr>
        <w:pStyle w:val="Bibliography"/>
        <w:rPr>
          <w:rFonts w:cs="Calibri"/>
          <w:szCs w:val="24"/>
        </w:rPr>
      </w:pPr>
      <w:proofErr w:type="spellStart"/>
      <w:r w:rsidRPr="001E0BF4">
        <w:rPr>
          <w:rFonts w:cs="Calibri"/>
          <w:szCs w:val="24"/>
        </w:rPr>
        <w:t>Liaw</w:t>
      </w:r>
      <w:proofErr w:type="spellEnd"/>
      <w:r w:rsidRPr="001E0BF4">
        <w:rPr>
          <w:rFonts w:cs="Calibri"/>
          <w:szCs w:val="24"/>
        </w:rPr>
        <w:t xml:space="preserve">, A., Wiener, M., 2002. Classification and Regression by </w:t>
      </w:r>
      <w:proofErr w:type="spellStart"/>
      <w:r w:rsidRPr="001E0BF4">
        <w:rPr>
          <w:rFonts w:cs="Calibri"/>
          <w:szCs w:val="24"/>
        </w:rPr>
        <w:t>randomForest</w:t>
      </w:r>
      <w:proofErr w:type="spellEnd"/>
      <w:r w:rsidRPr="001E0BF4">
        <w:rPr>
          <w:rFonts w:cs="Calibri"/>
          <w:szCs w:val="24"/>
        </w:rPr>
        <w:t>. R News 2, 18–22.</w:t>
      </w:r>
    </w:p>
    <w:p w14:paraId="09037593" w14:textId="77777777" w:rsidR="001E0BF4" w:rsidRPr="001E0BF4" w:rsidRDefault="001E0BF4" w:rsidP="001E0BF4">
      <w:pPr>
        <w:pStyle w:val="Bibliography"/>
        <w:rPr>
          <w:rFonts w:cs="Calibri"/>
          <w:szCs w:val="24"/>
        </w:rPr>
      </w:pPr>
      <w:r w:rsidRPr="001E0BF4">
        <w:rPr>
          <w:rFonts w:cs="Calibri"/>
          <w:szCs w:val="24"/>
        </w:rPr>
        <w:t xml:space="preserve">Marra, P.P., Cohen, E.B., Loss, S.R., Rutter, J.E., </w:t>
      </w:r>
      <w:proofErr w:type="spellStart"/>
      <w:r w:rsidRPr="001E0BF4">
        <w:rPr>
          <w:rFonts w:cs="Calibri"/>
          <w:szCs w:val="24"/>
        </w:rPr>
        <w:t>Tonra</w:t>
      </w:r>
      <w:proofErr w:type="spellEnd"/>
      <w:r w:rsidRPr="001E0BF4">
        <w:rPr>
          <w:rFonts w:cs="Calibri"/>
          <w:szCs w:val="24"/>
        </w:rPr>
        <w:t>, C.M., 2015. A call for full annual cycle research in animal ecology. Biology letters 11, 20150552.</w:t>
      </w:r>
    </w:p>
    <w:p w14:paraId="64C22DCA" w14:textId="77777777" w:rsidR="001E0BF4" w:rsidRPr="001E0BF4" w:rsidRDefault="001E0BF4" w:rsidP="001E0BF4">
      <w:pPr>
        <w:pStyle w:val="Bibliography"/>
        <w:rPr>
          <w:rFonts w:cs="Calibri"/>
          <w:szCs w:val="24"/>
        </w:rPr>
      </w:pPr>
      <w:r w:rsidRPr="001E0BF4">
        <w:rPr>
          <w:rFonts w:cs="Calibri"/>
          <w:szCs w:val="24"/>
        </w:rPr>
        <w:t xml:space="preserve">McAuley, D.G., </w:t>
      </w:r>
      <w:proofErr w:type="spellStart"/>
      <w:r w:rsidRPr="001E0BF4">
        <w:rPr>
          <w:rFonts w:cs="Calibri"/>
          <w:szCs w:val="24"/>
        </w:rPr>
        <w:t>Longcore</w:t>
      </w:r>
      <w:proofErr w:type="spellEnd"/>
      <w:r w:rsidRPr="001E0BF4">
        <w:rPr>
          <w:rFonts w:cs="Calibri"/>
          <w:szCs w:val="24"/>
        </w:rPr>
        <w:t>, J.R., Sepik, G.F., 1993. Techniques for Research into Woodcocks: Experiences and Recommendations, in: Proceedings of the Eighth American Woodcock Symposium. U.S. Fish and Wildlife Service, p. 5.</w:t>
      </w:r>
    </w:p>
    <w:p w14:paraId="086390BA" w14:textId="77777777" w:rsidR="001E0BF4" w:rsidRPr="001E0BF4" w:rsidRDefault="001E0BF4" w:rsidP="001E0BF4">
      <w:pPr>
        <w:pStyle w:val="Bibliography"/>
        <w:rPr>
          <w:rFonts w:cs="Calibri"/>
          <w:szCs w:val="24"/>
        </w:rPr>
      </w:pPr>
      <w:r w:rsidRPr="001E0BF4">
        <w:rPr>
          <w:rFonts w:cs="Calibri"/>
          <w:szCs w:val="24"/>
        </w:rPr>
        <w:t>McConnell, M., Burger, L.W., 2011. Precision conservation: a geospatial decision support tool for optimizing conservation and profitability in agricultural landscapes. Journal of Soil and Water Conservation 66, 347–354.</w:t>
      </w:r>
    </w:p>
    <w:p w14:paraId="6EB3EA16" w14:textId="77777777" w:rsidR="001E0BF4" w:rsidRPr="001E0BF4" w:rsidRDefault="001E0BF4" w:rsidP="001E0BF4">
      <w:pPr>
        <w:pStyle w:val="Bibliography"/>
        <w:rPr>
          <w:rFonts w:cs="Calibri"/>
          <w:szCs w:val="24"/>
        </w:rPr>
      </w:pPr>
      <w:r w:rsidRPr="001E0BF4">
        <w:rPr>
          <w:rFonts w:cs="Calibri"/>
          <w:szCs w:val="24"/>
        </w:rPr>
        <w:t xml:space="preserve">McLaren, J.D., </w:t>
      </w:r>
      <w:proofErr w:type="spellStart"/>
      <w:r w:rsidRPr="001E0BF4">
        <w:rPr>
          <w:rFonts w:cs="Calibri"/>
          <w:szCs w:val="24"/>
        </w:rPr>
        <w:t>Buler</w:t>
      </w:r>
      <w:proofErr w:type="spellEnd"/>
      <w:r w:rsidRPr="001E0BF4">
        <w:rPr>
          <w:rFonts w:cs="Calibri"/>
          <w:szCs w:val="24"/>
        </w:rPr>
        <w:t xml:space="preserve">, J.J., </w:t>
      </w:r>
      <w:proofErr w:type="spellStart"/>
      <w:r w:rsidRPr="001E0BF4">
        <w:rPr>
          <w:rFonts w:cs="Calibri"/>
          <w:szCs w:val="24"/>
        </w:rPr>
        <w:t>Schreckengost</w:t>
      </w:r>
      <w:proofErr w:type="spellEnd"/>
      <w:r w:rsidRPr="001E0BF4">
        <w:rPr>
          <w:rFonts w:cs="Calibri"/>
          <w:szCs w:val="24"/>
        </w:rPr>
        <w:t>, T., Smolinsky, J.A., Boone, M., Emiel van Loon, E., Dawson, D.K., Walters, E.L., 2018. Artificial light at night confounds broad-scale habitat use by migrating birds. Ecology Letters 21, 356–364.</w:t>
      </w:r>
    </w:p>
    <w:p w14:paraId="072848E1" w14:textId="77777777" w:rsidR="001E0BF4" w:rsidRPr="001E0BF4" w:rsidRDefault="001E0BF4" w:rsidP="001E0BF4">
      <w:pPr>
        <w:pStyle w:val="Bibliography"/>
        <w:rPr>
          <w:rFonts w:cs="Calibri"/>
          <w:szCs w:val="24"/>
        </w:rPr>
      </w:pPr>
      <w:r w:rsidRPr="001E0BF4">
        <w:rPr>
          <w:rFonts w:cs="Calibri"/>
          <w:szCs w:val="24"/>
        </w:rPr>
        <w:t xml:space="preserve">Mehlman, D.W., Mabey, S.E., Ewert, D.N., Duncan, C., Abel, B., </w:t>
      </w:r>
      <w:proofErr w:type="spellStart"/>
      <w:r w:rsidRPr="001E0BF4">
        <w:rPr>
          <w:rFonts w:cs="Calibri"/>
          <w:szCs w:val="24"/>
        </w:rPr>
        <w:t>Cimprich</w:t>
      </w:r>
      <w:proofErr w:type="spellEnd"/>
      <w:r w:rsidRPr="001E0BF4">
        <w:rPr>
          <w:rFonts w:cs="Calibri"/>
          <w:szCs w:val="24"/>
        </w:rPr>
        <w:t xml:space="preserve">, D., Sutter, R.D., </w:t>
      </w:r>
      <w:proofErr w:type="spellStart"/>
      <w:r w:rsidRPr="001E0BF4">
        <w:rPr>
          <w:rFonts w:cs="Calibri"/>
          <w:szCs w:val="24"/>
        </w:rPr>
        <w:t>Woodrey</w:t>
      </w:r>
      <w:proofErr w:type="spellEnd"/>
      <w:r w:rsidRPr="001E0BF4">
        <w:rPr>
          <w:rFonts w:cs="Calibri"/>
          <w:szCs w:val="24"/>
        </w:rPr>
        <w:t xml:space="preserve">, M., 2005. Conserving stopover sites for forest-dwelling migratory </w:t>
      </w:r>
      <w:proofErr w:type="spellStart"/>
      <w:r w:rsidRPr="001E0BF4">
        <w:rPr>
          <w:rFonts w:cs="Calibri"/>
          <w:szCs w:val="24"/>
        </w:rPr>
        <w:t>landbirds</w:t>
      </w:r>
      <w:proofErr w:type="spellEnd"/>
      <w:r w:rsidRPr="001E0BF4">
        <w:rPr>
          <w:rFonts w:cs="Calibri"/>
          <w:szCs w:val="24"/>
        </w:rPr>
        <w:t>. The Auk 122, 1281–1290.</w:t>
      </w:r>
    </w:p>
    <w:p w14:paraId="2F808F05" w14:textId="77777777" w:rsidR="001E0BF4" w:rsidRPr="001E0BF4" w:rsidRDefault="001E0BF4" w:rsidP="001E0BF4">
      <w:pPr>
        <w:pStyle w:val="Bibliography"/>
        <w:rPr>
          <w:rFonts w:cs="Calibri"/>
          <w:szCs w:val="24"/>
        </w:rPr>
      </w:pPr>
      <w:r w:rsidRPr="001E0BF4">
        <w:rPr>
          <w:rFonts w:cs="Calibri"/>
          <w:szCs w:val="24"/>
        </w:rPr>
        <w:t>Miller, J., 2010. Species distribution modeling. Geography Compass 4, 490–509.</w:t>
      </w:r>
    </w:p>
    <w:p w14:paraId="71FB7DE4" w14:textId="77777777" w:rsidR="001E0BF4" w:rsidRPr="001E0BF4" w:rsidRDefault="001E0BF4" w:rsidP="001E0BF4">
      <w:pPr>
        <w:pStyle w:val="Bibliography"/>
        <w:rPr>
          <w:rFonts w:cs="Calibri"/>
          <w:szCs w:val="24"/>
        </w:rPr>
      </w:pPr>
      <w:r w:rsidRPr="001E0BF4">
        <w:rPr>
          <w:rFonts w:cs="Calibri"/>
          <w:szCs w:val="24"/>
        </w:rPr>
        <w:t xml:space="preserve">Moore, J.D., Andersen, D.E., Cooper, T.R., Duguay, J.P., </w:t>
      </w:r>
      <w:proofErr w:type="spellStart"/>
      <w:r w:rsidRPr="001E0BF4">
        <w:rPr>
          <w:rFonts w:cs="Calibri"/>
          <w:szCs w:val="24"/>
        </w:rPr>
        <w:t>Oldenburger</w:t>
      </w:r>
      <w:proofErr w:type="spellEnd"/>
      <w:r w:rsidRPr="001E0BF4">
        <w:rPr>
          <w:rFonts w:cs="Calibri"/>
          <w:szCs w:val="24"/>
        </w:rPr>
        <w:t>, S.L., Stewart, C.A., Krementz, D.G., 2019. Migratory connectivity of American Woodcock derived using satellite telemetry. The Journal of Wildlife Management 83, 1617–1627.</w:t>
      </w:r>
    </w:p>
    <w:p w14:paraId="5819942E" w14:textId="77777777" w:rsidR="001E0BF4" w:rsidRPr="001E0BF4" w:rsidRDefault="001E0BF4" w:rsidP="001E0BF4">
      <w:pPr>
        <w:pStyle w:val="Bibliography"/>
        <w:rPr>
          <w:rFonts w:cs="Calibri"/>
          <w:szCs w:val="24"/>
        </w:rPr>
      </w:pPr>
      <w:r w:rsidRPr="001E0BF4">
        <w:rPr>
          <w:rFonts w:cs="Calibri"/>
          <w:szCs w:val="24"/>
        </w:rPr>
        <w:t>Myatt, N.A., Krementz, D.G., 2007. Fall migration and habitat use of American woodcock in the central United States. The Journal of wildlife management 71, 1197–1205.</w:t>
      </w:r>
    </w:p>
    <w:p w14:paraId="68568864" w14:textId="77777777" w:rsidR="001E0BF4" w:rsidRPr="001E0BF4" w:rsidRDefault="001E0BF4" w:rsidP="001E0BF4">
      <w:pPr>
        <w:pStyle w:val="Bibliography"/>
        <w:rPr>
          <w:rFonts w:cs="Calibri"/>
          <w:szCs w:val="24"/>
        </w:rPr>
      </w:pPr>
      <w:r w:rsidRPr="001E0BF4">
        <w:rPr>
          <w:rFonts w:cs="Calibri"/>
          <w:szCs w:val="24"/>
        </w:rPr>
        <w:t>Norris, D.R., Marra, P.P., 2007. Seasonal interactions, habitat quality, and population dynamics in migratory birds. The Condor 109, 535–547.</w:t>
      </w:r>
    </w:p>
    <w:p w14:paraId="5ABB62CE" w14:textId="39B32F7C" w:rsidR="001E0BF4" w:rsidRPr="001E0BF4" w:rsidRDefault="001E0BF4" w:rsidP="001E0BF4">
      <w:pPr>
        <w:pStyle w:val="Bibliography"/>
        <w:rPr>
          <w:rFonts w:cs="Calibri"/>
          <w:szCs w:val="24"/>
        </w:rPr>
      </w:pPr>
      <w:r w:rsidRPr="001E0BF4">
        <w:rPr>
          <w:rFonts w:cs="Calibri"/>
          <w:szCs w:val="24"/>
        </w:rPr>
        <w:t>NRCS, 2021. Web Soil Survey.</w:t>
      </w:r>
      <w:r w:rsidR="00BC2001" w:rsidRPr="00BC2001">
        <w:t xml:space="preserve"> </w:t>
      </w:r>
      <w:r w:rsidR="00BC2001" w:rsidRPr="00BC2001">
        <w:rPr>
          <w:rFonts w:cs="Calibri"/>
          <w:szCs w:val="24"/>
        </w:rPr>
        <w:t>https://websoilsurvey.nrcs.usda.gov</w:t>
      </w:r>
    </w:p>
    <w:p w14:paraId="61CA6A0D" w14:textId="77777777" w:rsidR="001E0BF4" w:rsidRPr="001E0BF4" w:rsidRDefault="001E0BF4" w:rsidP="001E0BF4">
      <w:pPr>
        <w:pStyle w:val="Bibliography"/>
        <w:rPr>
          <w:rFonts w:cs="Calibri"/>
          <w:szCs w:val="24"/>
        </w:rPr>
      </w:pPr>
      <w:proofErr w:type="spellStart"/>
      <w:r w:rsidRPr="001E0BF4">
        <w:rPr>
          <w:rFonts w:cs="Calibri"/>
          <w:szCs w:val="24"/>
        </w:rPr>
        <w:t>Omernik</w:t>
      </w:r>
      <w:proofErr w:type="spellEnd"/>
      <w:r w:rsidRPr="001E0BF4">
        <w:rPr>
          <w:rFonts w:cs="Calibri"/>
          <w:szCs w:val="24"/>
        </w:rPr>
        <w:t>, J.M., Griffith, G.E., 2014. Ecoregions of the conterminous United States: evolution of a hierarchical spatial framework. Environmental Management 54, 1249–1266. https://doi.org/10.1007/s00267-014-0364-1</w:t>
      </w:r>
    </w:p>
    <w:p w14:paraId="2D53602C" w14:textId="77777777" w:rsidR="001E0BF4" w:rsidRPr="001E0BF4" w:rsidRDefault="001E0BF4" w:rsidP="001E0BF4">
      <w:pPr>
        <w:pStyle w:val="Bibliography"/>
        <w:rPr>
          <w:rFonts w:cs="Calibri"/>
          <w:szCs w:val="24"/>
        </w:rPr>
      </w:pPr>
      <w:r w:rsidRPr="001E0BF4">
        <w:rPr>
          <w:rFonts w:cs="Calibri"/>
          <w:szCs w:val="24"/>
        </w:rPr>
        <w:t xml:space="preserve">Phillips, S.J., Anderson, R.P., </w:t>
      </w:r>
      <w:proofErr w:type="spellStart"/>
      <w:r w:rsidRPr="001E0BF4">
        <w:rPr>
          <w:rFonts w:cs="Calibri"/>
          <w:szCs w:val="24"/>
        </w:rPr>
        <w:t>Schapire</w:t>
      </w:r>
      <w:proofErr w:type="spellEnd"/>
      <w:r w:rsidRPr="001E0BF4">
        <w:rPr>
          <w:rFonts w:cs="Calibri"/>
          <w:szCs w:val="24"/>
        </w:rPr>
        <w:t>, R.E., 2006. Maximum entropy modeling of species geographic distributions. Ecological modelling 190, 231–259.</w:t>
      </w:r>
    </w:p>
    <w:p w14:paraId="729D3D97" w14:textId="77777777" w:rsidR="001E0BF4" w:rsidRPr="001E0BF4" w:rsidRDefault="001E0BF4" w:rsidP="001E0BF4">
      <w:pPr>
        <w:pStyle w:val="Bibliography"/>
        <w:rPr>
          <w:rFonts w:cs="Calibri"/>
          <w:szCs w:val="24"/>
        </w:rPr>
      </w:pPr>
      <w:r w:rsidRPr="001E0BF4">
        <w:rPr>
          <w:rFonts w:cs="Calibri"/>
          <w:szCs w:val="24"/>
        </w:rPr>
        <w:t>R Core Team, 2022. R: A Language and Environment for Statistical Computing. R Foundation for Statistical Computing, Vienna, Austria.</w:t>
      </w:r>
    </w:p>
    <w:p w14:paraId="1550C03F" w14:textId="77777777" w:rsidR="001E0BF4" w:rsidRPr="001E0BF4" w:rsidRDefault="001E0BF4" w:rsidP="001E0BF4">
      <w:pPr>
        <w:pStyle w:val="Bibliography"/>
        <w:rPr>
          <w:rFonts w:cs="Calibri"/>
          <w:szCs w:val="24"/>
        </w:rPr>
      </w:pPr>
      <w:proofErr w:type="spellStart"/>
      <w:r w:rsidRPr="001E0BF4">
        <w:rPr>
          <w:rFonts w:cs="Calibri"/>
          <w:szCs w:val="24"/>
        </w:rPr>
        <w:lastRenderedPageBreak/>
        <w:t>Randin</w:t>
      </w:r>
      <w:proofErr w:type="spellEnd"/>
      <w:r w:rsidRPr="001E0BF4">
        <w:rPr>
          <w:rFonts w:cs="Calibri"/>
          <w:szCs w:val="24"/>
        </w:rPr>
        <w:t xml:space="preserve">, C.F., </w:t>
      </w:r>
      <w:proofErr w:type="spellStart"/>
      <w:r w:rsidRPr="001E0BF4">
        <w:rPr>
          <w:rFonts w:cs="Calibri"/>
          <w:szCs w:val="24"/>
        </w:rPr>
        <w:t>Dirnböck</w:t>
      </w:r>
      <w:proofErr w:type="spellEnd"/>
      <w:r w:rsidRPr="001E0BF4">
        <w:rPr>
          <w:rFonts w:cs="Calibri"/>
          <w:szCs w:val="24"/>
        </w:rPr>
        <w:t xml:space="preserve">, T., </w:t>
      </w:r>
      <w:proofErr w:type="spellStart"/>
      <w:r w:rsidRPr="001E0BF4">
        <w:rPr>
          <w:rFonts w:cs="Calibri"/>
          <w:szCs w:val="24"/>
        </w:rPr>
        <w:t>Dullinger</w:t>
      </w:r>
      <w:proofErr w:type="spellEnd"/>
      <w:r w:rsidRPr="001E0BF4">
        <w:rPr>
          <w:rFonts w:cs="Calibri"/>
          <w:szCs w:val="24"/>
        </w:rPr>
        <w:t xml:space="preserve">, S., Zimmermann, N.E., Zappa, M., </w:t>
      </w:r>
      <w:proofErr w:type="spellStart"/>
      <w:r w:rsidRPr="001E0BF4">
        <w:rPr>
          <w:rFonts w:cs="Calibri"/>
          <w:szCs w:val="24"/>
        </w:rPr>
        <w:t>Guisan</w:t>
      </w:r>
      <w:proofErr w:type="spellEnd"/>
      <w:r w:rsidRPr="001E0BF4">
        <w:rPr>
          <w:rFonts w:cs="Calibri"/>
          <w:szCs w:val="24"/>
        </w:rPr>
        <w:t>, A., 2006. Are niche-based species distribution models transferable in space? J Biogeography 33, 1689–1703. https://doi.org/10.1111/j.1365-2699.2006.01466.x</w:t>
      </w:r>
    </w:p>
    <w:p w14:paraId="55EBE410" w14:textId="77777777" w:rsidR="001E0BF4" w:rsidRPr="001E0BF4" w:rsidRDefault="001E0BF4" w:rsidP="001E0BF4">
      <w:pPr>
        <w:pStyle w:val="Bibliography"/>
        <w:rPr>
          <w:rFonts w:cs="Calibri"/>
          <w:szCs w:val="24"/>
        </w:rPr>
      </w:pPr>
      <w:r w:rsidRPr="001E0BF4">
        <w:rPr>
          <w:rFonts w:cs="Calibri"/>
          <w:szCs w:val="24"/>
        </w:rPr>
        <w:t xml:space="preserve">Rice, J., Anderson, B.W., </w:t>
      </w:r>
      <w:proofErr w:type="spellStart"/>
      <w:r w:rsidRPr="001E0BF4">
        <w:rPr>
          <w:rFonts w:cs="Calibri"/>
          <w:szCs w:val="24"/>
        </w:rPr>
        <w:t>Ohmart</w:t>
      </w:r>
      <w:proofErr w:type="spellEnd"/>
      <w:r w:rsidRPr="001E0BF4">
        <w:rPr>
          <w:rFonts w:cs="Calibri"/>
          <w:szCs w:val="24"/>
        </w:rPr>
        <w:t>, R.D., 1980. Seasonal Habitat Selection by Birds in the Lower Colorado River Valley. Ecology 61, 1402–1411. https://doi.org/10.2307/1939049</w:t>
      </w:r>
    </w:p>
    <w:p w14:paraId="559915F9" w14:textId="77777777" w:rsidR="001E0BF4" w:rsidRPr="001E0BF4" w:rsidRDefault="001E0BF4" w:rsidP="001E0BF4">
      <w:pPr>
        <w:pStyle w:val="Bibliography"/>
        <w:rPr>
          <w:rFonts w:cs="Calibri"/>
          <w:szCs w:val="24"/>
        </w:rPr>
      </w:pPr>
      <w:proofErr w:type="spellStart"/>
      <w:r w:rsidRPr="001E0BF4">
        <w:rPr>
          <w:rFonts w:cs="Calibri"/>
          <w:szCs w:val="24"/>
        </w:rPr>
        <w:t>Rieffenberger</w:t>
      </w:r>
      <w:proofErr w:type="spellEnd"/>
      <w:r w:rsidRPr="001E0BF4">
        <w:rPr>
          <w:rFonts w:cs="Calibri"/>
          <w:szCs w:val="24"/>
        </w:rPr>
        <w:t xml:space="preserve">, J.C., </w:t>
      </w:r>
      <w:proofErr w:type="spellStart"/>
      <w:r w:rsidRPr="001E0BF4">
        <w:rPr>
          <w:rFonts w:cs="Calibri"/>
          <w:szCs w:val="24"/>
        </w:rPr>
        <w:t>Kletzly</w:t>
      </w:r>
      <w:proofErr w:type="spellEnd"/>
      <w:r w:rsidRPr="001E0BF4">
        <w:rPr>
          <w:rFonts w:cs="Calibri"/>
          <w:szCs w:val="24"/>
        </w:rPr>
        <w:t>, R.C., 1966. Woodcock night-lighting techniques and equipment. WH Goudy, compiler. Woodcock research and management 33–35.</w:t>
      </w:r>
    </w:p>
    <w:p w14:paraId="6CECDB54" w14:textId="5B877F68" w:rsidR="001E0BF4" w:rsidRPr="001E0BF4" w:rsidRDefault="001E0BF4" w:rsidP="001E0BF4">
      <w:pPr>
        <w:pStyle w:val="Bibliography"/>
        <w:rPr>
          <w:rFonts w:cs="Calibri"/>
          <w:szCs w:val="24"/>
        </w:rPr>
      </w:pPr>
      <w:r w:rsidRPr="001E0BF4">
        <w:rPr>
          <w:rFonts w:cs="Calibri"/>
          <w:szCs w:val="24"/>
        </w:rPr>
        <w:t xml:space="preserve">Robbins, C.S., </w:t>
      </w:r>
      <w:proofErr w:type="spellStart"/>
      <w:r w:rsidRPr="001E0BF4">
        <w:rPr>
          <w:rFonts w:cs="Calibri"/>
          <w:szCs w:val="24"/>
        </w:rPr>
        <w:t>Bystrak</w:t>
      </w:r>
      <w:proofErr w:type="spellEnd"/>
      <w:r w:rsidRPr="001E0BF4">
        <w:rPr>
          <w:rFonts w:cs="Calibri"/>
          <w:szCs w:val="24"/>
        </w:rPr>
        <w:t>, D., Geissler, P.H., 1986. The Breeding Bird Survey: its first fifteen years, 1965-1979.</w:t>
      </w:r>
      <w:r w:rsidR="000B4F2B">
        <w:rPr>
          <w:rFonts w:cs="Calibri"/>
          <w:szCs w:val="24"/>
        </w:rPr>
        <w:t xml:space="preserve"> Patuxent Wildlife Research Center, Laure</w:t>
      </w:r>
      <w:r w:rsidR="00BE78B2">
        <w:rPr>
          <w:rFonts w:cs="Calibri"/>
          <w:szCs w:val="24"/>
        </w:rPr>
        <w:t>l, Maryland.</w:t>
      </w:r>
    </w:p>
    <w:p w14:paraId="55A7189B" w14:textId="77777777" w:rsidR="001E0BF4" w:rsidRPr="001E0BF4" w:rsidRDefault="001E0BF4" w:rsidP="001E0BF4">
      <w:pPr>
        <w:pStyle w:val="Bibliography"/>
        <w:rPr>
          <w:rFonts w:cs="Calibri"/>
          <w:szCs w:val="24"/>
        </w:rPr>
      </w:pPr>
      <w:r w:rsidRPr="001E0BF4">
        <w:rPr>
          <w:rFonts w:cs="Calibri"/>
          <w:szCs w:val="24"/>
        </w:rPr>
        <w:t>Seamans, M.E., Rau, R.D., 2020. American Woodcock Population Status, 2020. U.S. Fish and Wildlife Service, Laurel, MD.</w:t>
      </w:r>
    </w:p>
    <w:p w14:paraId="0667CC27" w14:textId="77777777" w:rsidR="001E0BF4" w:rsidRPr="001E0BF4" w:rsidRDefault="001E0BF4" w:rsidP="001E0BF4">
      <w:pPr>
        <w:pStyle w:val="Bibliography"/>
        <w:rPr>
          <w:rFonts w:cs="Calibri"/>
          <w:szCs w:val="24"/>
        </w:rPr>
      </w:pPr>
      <w:r w:rsidRPr="001E0BF4">
        <w:rPr>
          <w:rFonts w:cs="Calibri"/>
          <w:szCs w:val="24"/>
        </w:rPr>
        <w:t>Sheldon, W.G., 1960. A method of mist netting woodcocks in summer. Bird-banding 31, 130–135.</w:t>
      </w:r>
    </w:p>
    <w:p w14:paraId="570F9F7A" w14:textId="77777777" w:rsidR="001E0BF4" w:rsidRPr="001E0BF4" w:rsidRDefault="001E0BF4" w:rsidP="001E0BF4">
      <w:pPr>
        <w:pStyle w:val="Bibliography"/>
        <w:rPr>
          <w:rFonts w:cs="Calibri"/>
          <w:szCs w:val="24"/>
        </w:rPr>
      </w:pPr>
      <w:r w:rsidRPr="001E0BF4">
        <w:rPr>
          <w:rFonts w:cs="Calibri"/>
          <w:szCs w:val="24"/>
        </w:rPr>
        <w:t xml:space="preserve">Stanley, C.Q., </w:t>
      </w:r>
      <w:proofErr w:type="spellStart"/>
      <w:r w:rsidRPr="001E0BF4">
        <w:rPr>
          <w:rFonts w:cs="Calibri"/>
          <w:szCs w:val="24"/>
        </w:rPr>
        <w:t>Dudash</w:t>
      </w:r>
      <w:proofErr w:type="spellEnd"/>
      <w:r w:rsidRPr="001E0BF4">
        <w:rPr>
          <w:rFonts w:cs="Calibri"/>
          <w:szCs w:val="24"/>
        </w:rPr>
        <w:t xml:space="preserve">, M.R., Ryder, T.B., Shriver, W.G., </w:t>
      </w:r>
      <w:proofErr w:type="spellStart"/>
      <w:r w:rsidRPr="001E0BF4">
        <w:rPr>
          <w:rFonts w:cs="Calibri"/>
          <w:szCs w:val="24"/>
        </w:rPr>
        <w:t>Serno</w:t>
      </w:r>
      <w:proofErr w:type="spellEnd"/>
      <w:r w:rsidRPr="001E0BF4">
        <w:rPr>
          <w:rFonts w:cs="Calibri"/>
          <w:szCs w:val="24"/>
        </w:rPr>
        <w:t xml:space="preserve">, K., </w:t>
      </w:r>
      <w:proofErr w:type="spellStart"/>
      <w:r w:rsidRPr="001E0BF4">
        <w:rPr>
          <w:rFonts w:cs="Calibri"/>
          <w:szCs w:val="24"/>
        </w:rPr>
        <w:t>Adalsteinsson</w:t>
      </w:r>
      <w:proofErr w:type="spellEnd"/>
      <w:r w:rsidRPr="001E0BF4">
        <w:rPr>
          <w:rFonts w:cs="Calibri"/>
          <w:szCs w:val="24"/>
        </w:rPr>
        <w:t>, S., Marra, P.P., 2021. Seasonal variation in habitat selection for a Neotropical migratory songbird using high-resolution GPS tracking. Ecosphere 12, e03421.</w:t>
      </w:r>
    </w:p>
    <w:p w14:paraId="0D65E4B7" w14:textId="77777777" w:rsidR="001E0BF4" w:rsidRPr="001E0BF4" w:rsidRDefault="001E0BF4" w:rsidP="001E0BF4">
      <w:pPr>
        <w:pStyle w:val="Bibliography"/>
        <w:rPr>
          <w:rFonts w:cs="Calibri"/>
          <w:szCs w:val="24"/>
        </w:rPr>
      </w:pPr>
      <w:proofErr w:type="spellStart"/>
      <w:r w:rsidRPr="001E0BF4">
        <w:rPr>
          <w:rFonts w:cs="Calibri"/>
          <w:szCs w:val="24"/>
        </w:rPr>
        <w:t>Sugumaran</w:t>
      </w:r>
      <w:proofErr w:type="spellEnd"/>
      <w:r w:rsidRPr="001E0BF4">
        <w:rPr>
          <w:rFonts w:cs="Calibri"/>
          <w:szCs w:val="24"/>
        </w:rPr>
        <w:t xml:space="preserve">, V., </w:t>
      </w:r>
      <w:proofErr w:type="spellStart"/>
      <w:r w:rsidRPr="001E0BF4">
        <w:rPr>
          <w:rFonts w:cs="Calibri"/>
          <w:szCs w:val="24"/>
        </w:rPr>
        <w:t>Sugumaran</w:t>
      </w:r>
      <w:proofErr w:type="spellEnd"/>
      <w:r w:rsidRPr="001E0BF4">
        <w:rPr>
          <w:rFonts w:cs="Calibri"/>
          <w:szCs w:val="24"/>
        </w:rPr>
        <w:t>, R., 2007. Web-based Spatial Decision Support Systems (</w:t>
      </w:r>
      <w:proofErr w:type="spellStart"/>
      <w:r w:rsidRPr="001E0BF4">
        <w:rPr>
          <w:rFonts w:cs="Calibri"/>
          <w:szCs w:val="24"/>
        </w:rPr>
        <w:t>WebSDSS</w:t>
      </w:r>
      <w:proofErr w:type="spellEnd"/>
      <w:r w:rsidRPr="001E0BF4">
        <w:rPr>
          <w:rFonts w:cs="Calibri"/>
          <w:szCs w:val="24"/>
        </w:rPr>
        <w:t xml:space="preserve">): evolution, architecture, </w:t>
      </w:r>
      <w:proofErr w:type="gramStart"/>
      <w:r w:rsidRPr="001E0BF4">
        <w:rPr>
          <w:rFonts w:cs="Calibri"/>
          <w:szCs w:val="24"/>
        </w:rPr>
        <w:t>examples</w:t>
      </w:r>
      <w:proofErr w:type="gramEnd"/>
      <w:r w:rsidRPr="001E0BF4">
        <w:rPr>
          <w:rFonts w:cs="Calibri"/>
          <w:szCs w:val="24"/>
        </w:rPr>
        <w:t xml:space="preserve"> and challenges. Communications of the Association for Information Systems 19, 40.</w:t>
      </w:r>
    </w:p>
    <w:p w14:paraId="1903E858" w14:textId="77777777" w:rsidR="001E0BF4" w:rsidRPr="001E0BF4" w:rsidRDefault="001E0BF4" w:rsidP="001E0BF4">
      <w:pPr>
        <w:pStyle w:val="Bibliography"/>
        <w:rPr>
          <w:rFonts w:cs="Calibri"/>
          <w:szCs w:val="24"/>
        </w:rPr>
      </w:pPr>
      <w:r w:rsidRPr="001E0BF4">
        <w:rPr>
          <w:rFonts w:cs="Calibri"/>
          <w:szCs w:val="24"/>
        </w:rPr>
        <w:t xml:space="preserve">Sullivan, B.L., Wood, C.L., </w:t>
      </w:r>
      <w:proofErr w:type="spellStart"/>
      <w:r w:rsidRPr="001E0BF4">
        <w:rPr>
          <w:rFonts w:cs="Calibri"/>
          <w:szCs w:val="24"/>
        </w:rPr>
        <w:t>Iliff</w:t>
      </w:r>
      <w:proofErr w:type="spellEnd"/>
      <w:r w:rsidRPr="001E0BF4">
        <w:rPr>
          <w:rFonts w:cs="Calibri"/>
          <w:szCs w:val="24"/>
        </w:rPr>
        <w:t xml:space="preserve">, M.J., Bonney, R.E., Fink, D., </w:t>
      </w:r>
      <w:proofErr w:type="spellStart"/>
      <w:r w:rsidRPr="001E0BF4">
        <w:rPr>
          <w:rFonts w:cs="Calibri"/>
          <w:szCs w:val="24"/>
        </w:rPr>
        <w:t>Kelling</w:t>
      </w:r>
      <w:proofErr w:type="spellEnd"/>
      <w:r w:rsidRPr="001E0BF4">
        <w:rPr>
          <w:rFonts w:cs="Calibri"/>
          <w:szCs w:val="24"/>
        </w:rPr>
        <w:t>, S., 2009. eBird: A citizen-based bird observation network in the biological sciences. Biological conservation 142, 2282–2292.</w:t>
      </w:r>
    </w:p>
    <w:p w14:paraId="45F543B9" w14:textId="7533BF12" w:rsidR="001E0BF4" w:rsidRPr="001E0BF4" w:rsidRDefault="001E0BF4" w:rsidP="001E0BF4">
      <w:pPr>
        <w:pStyle w:val="Bibliography"/>
        <w:rPr>
          <w:rFonts w:cs="Calibri"/>
          <w:szCs w:val="24"/>
        </w:rPr>
      </w:pPr>
      <w:r w:rsidRPr="001E0BF4">
        <w:rPr>
          <w:rFonts w:cs="Calibri"/>
          <w:szCs w:val="24"/>
        </w:rPr>
        <w:t xml:space="preserve">USGS, 2000. </w:t>
      </w:r>
      <w:proofErr w:type="gramStart"/>
      <w:r w:rsidRPr="001E0BF4">
        <w:rPr>
          <w:rFonts w:cs="Calibri"/>
          <w:szCs w:val="24"/>
        </w:rPr>
        <w:t>7.5 minute</w:t>
      </w:r>
      <w:proofErr w:type="gramEnd"/>
      <w:r w:rsidRPr="001E0BF4">
        <w:rPr>
          <w:rFonts w:cs="Calibri"/>
          <w:szCs w:val="24"/>
        </w:rPr>
        <w:t xml:space="preserve"> digital elevation models (DEM) for Pennsylvania (30 meter).</w:t>
      </w:r>
      <w:r w:rsidR="00FE3052">
        <w:rPr>
          <w:rFonts w:cs="Calibri"/>
          <w:szCs w:val="24"/>
        </w:rPr>
        <w:t xml:space="preserve"> U.S. Geological Survey, Reston, VA. </w:t>
      </w:r>
      <w:r w:rsidR="00FE3052" w:rsidRPr="00FE3052">
        <w:rPr>
          <w:rFonts w:cs="Calibri"/>
          <w:szCs w:val="24"/>
        </w:rPr>
        <w:t>http://www.pasda.psu.edu</w:t>
      </w:r>
    </w:p>
    <w:p w14:paraId="6D33DC2F" w14:textId="0142A800" w:rsidR="001E0BF4" w:rsidRPr="001E0BF4" w:rsidRDefault="001E0BF4" w:rsidP="001E0BF4">
      <w:pPr>
        <w:pStyle w:val="Bibliography"/>
        <w:rPr>
          <w:rFonts w:cs="Calibri"/>
          <w:szCs w:val="24"/>
        </w:rPr>
      </w:pPr>
      <w:r w:rsidRPr="001E0BF4">
        <w:rPr>
          <w:rFonts w:cs="Calibri"/>
          <w:szCs w:val="24"/>
        </w:rPr>
        <w:t>USGS, USDA, 2020. LANDFIRE 2.0.0 Successional Class Layer.</w:t>
      </w:r>
      <w:r w:rsidR="00691705">
        <w:rPr>
          <w:rFonts w:cs="Calibri"/>
          <w:szCs w:val="24"/>
        </w:rPr>
        <w:t xml:space="preserve"> </w:t>
      </w:r>
      <w:r w:rsidR="00691705" w:rsidRPr="00691705">
        <w:rPr>
          <w:rFonts w:cs="Calibri"/>
          <w:szCs w:val="24"/>
        </w:rPr>
        <w:t>U.S. Geological Survey and U.S. Department of Agriculture</w:t>
      </w:r>
      <w:r w:rsidR="00691705">
        <w:rPr>
          <w:rFonts w:cs="Calibri"/>
          <w:szCs w:val="24"/>
        </w:rPr>
        <w:t xml:space="preserve">, </w:t>
      </w:r>
      <w:r w:rsidR="00691705" w:rsidRPr="00691705">
        <w:rPr>
          <w:rFonts w:cs="Calibri"/>
          <w:szCs w:val="24"/>
        </w:rPr>
        <w:t>Reston, VA and Washington, DC</w:t>
      </w:r>
      <w:r w:rsidR="00691705">
        <w:rPr>
          <w:rFonts w:cs="Calibri"/>
          <w:szCs w:val="24"/>
        </w:rPr>
        <w:t xml:space="preserve">. </w:t>
      </w:r>
      <w:r w:rsidR="007B741C" w:rsidRPr="007B741C">
        <w:rPr>
          <w:rFonts w:cs="Calibri"/>
          <w:szCs w:val="24"/>
        </w:rPr>
        <w:t>http://landfire.cr.usgs.gov</w:t>
      </w:r>
    </w:p>
    <w:p w14:paraId="7992D7F4" w14:textId="77777777" w:rsidR="001E0BF4" w:rsidRPr="001E0BF4" w:rsidRDefault="001E0BF4" w:rsidP="001E0BF4">
      <w:pPr>
        <w:pStyle w:val="Bibliography"/>
        <w:rPr>
          <w:rFonts w:cs="Calibri"/>
          <w:szCs w:val="24"/>
        </w:rPr>
      </w:pPr>
      <w:proofErr w:type="spellStart"/>
      <w:r w:rsidRPr="001E0BF4">
        <w:rPr>
          <w:rFonts w:cs="Calibri"/>
          <w:szCs w:val="24"/>
        </w:rPr>
        <w:t>Vignali</w:t>
      </w:r>
      <w:proofErr w:type="spellEnd"/>
      <w:r w:rsidRPr="001E0BF4">
        <w:rPr>
          <w:rFonts w:cs="Calibri"/>
          <w:szCs w:val="24"/>
        </w:rPr>
        <w:t xml:space="preserve">, S., Barras, A.G., </w:t>
      </w:r>
      <w:proofErr w:type="spellStart"/>
      <w:r w:rsidRPr="001E0BF4">
        <w:rPr>
          <w:rFonts w:cs="Calibri"/>
          <w:szCs w:val="24"/>
        </w:rPr>
        <w:t>Arlettaz</w:t>
      </w:r>
      <w:proofErr w:type="spellEnd"/>
      <w:r w:rsidRPr="001E0BF4">
        <w:rPr>
          <w:rFonts w:cs="Calibri"/>
          <w:szCs w:val="24"/>
        </w:rPr>
        <w:t xml:space="preserve">, R., </w:t>
      </w:r>
      <w:proofErr w:type="spellStart"/>
      <w:r w:rsidRPr="001E0BF4">
        <w:rPr>
          <w:rFonts w:cs="Calibri"/>
          <w:szCs w:val="24"/>
        </w:rPr>
        <w:t>Braunisch</w:t>
      </w:r>
      <w:proofErr w:type="spellEnd"/>
      <w:r w:rsidRPr="001E0BF4">
        <w:rPr>
          <w:rFonts w:cs="Calibri"/>
          <w:szCs w:val="24"/>
        </w:rPr>
        <w:t xml:space="preserve">, V., 2020. </w:t>
      </w:r>
      <w:proofErr w:type="spellStart"/>
      <w:r w:rsidRPr="001E0BF4">
        <w:rPr>
          <w:rFonts w:cs="Calibri"/>
          <w:szCs w:val="24"/>
        </w:rPr>
        <w:t>SDMtune</w:t>
      </w:r>
      <w:proofErr w:type="spellEnd"/>
      <w:r w:rsidRPr="001E0BF4">
        <w:rPr>
          <w:rFonts w:cs="Calibri"/>
          <w:szCs w:val="24"/>
        </w:rPr>
        <w:t>: An R package to tune and evaluate species distribution models. Ecology and Evolution 10, 11488–11506. https://doi.org/10.1002/ece3.6786</w:t>
      </w:r>
    </w:p>
    <w:p w14:paraId="1173A69A" w14:textId="50C28853" w:rsidR="001E0BF4" w:rsidRPr="001E0BF4" w:rsidRDefault="001E0BF4" w:rsidP="001E0BF4">
      <w:pPr>
        <w:pStyle w:val="Bibliography"/>
        <w:rPr>
          <w:rFonts w:cs="Calibri"/>
          <w:szCs w:val="24"/>
        </w:rPr>
      </w:pPr>
      <w:r w:rsidRPr="001E0BF4">
        <w:rPr>
          <w:rFonts w:cs="Calibri"/>
          <w:szCs w:val="24"/>
        </w:rPr>
        <w:t xml:space="preserve">Wang, J., Chen, L.S., 2016. </w:t>
      </w:r>
      <w:proofErr w:type="spellStart"/>
      <w:r w:rsidRPr="001E0BF4">
        <w:rPr>
          <w:rFonts w:cs="Calibri"/>
          <w:szCs w:val="24"/>
        </w:rPr>
        <w:t>MixRF</w:t>
      </w:r>
      <w:proofErr w:type="spellEnd"/>
      <w:r w:rsidRPr="001E0BF4">
        <w:rPr>
          <w:rFonts w:cs="Calibri"/>
          <w:szCs w:val="24"/>
        </w:rPr>
        <w:t>: A Random-Forest-Based Approach for Imputing Clustered Incomplete Data.</w:t>
      </w:r>
      <w:r w:rsidR="007B741C">
        <w:rPr>
          <w:rFonts w:cs="Calibri"/>
          <w:szCs w:val="24"/>
        </w:rPr>
        <w:t xml:space="preserve"> </w:t>
      </w:r>
      <w:r w:rsidR="007B741C" w:rsidRPr="007B741C">
        <w:rPr>
          <w:rFonts w:cs="Calibri"/>
          <w:szCs w:val="24"/>
        </w:rPr>
        <w:t>https://github.com/randel/MixRF</w:t>
      </w:r>
    </w:p>
    <w:p w14:paraId="69FB35B1" w14:textId="1B3C7A8C" w:rsidR="00720867" w:rsidRPr="00FF4544" w:rsidRDefault="00720867" w:rsidP="00FF4544">
      <w:pPr>
        <w:spacing w:line="480" w:lineRule="auto"/>
        <w:rPr>
          <w:b/>
          <w:bCs/>
        </w:rPr>
      </w:pPr>
    </w:p>
    <w:sectPr w:rsidR="00720867" w:rsidRPr="00FF454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rik" w:date="2023-06-13T15:34:00Z" w:initials="E">
    <w:p w14:paraId="06CC9223" w14:textId="394C6A45" w:rsidR="000F1AA2" w:rsidRDefault="000F1AA2">
      <w:pPr>
        <w:pStyle w:val="CommentText"/>
      </w:pPr>
      <w:r>
        <w:rPr>
          <w:rStyle w:val="CommentReference"/>
        </w:rPr>
        <w:annotationRef/>
      </w:r>
      <w:r>
        <w:t xml:space="preserve">What about ‘Cross-seasonal species distribution models </w:t>
      </w:r>
      <w:r>
        <w:rPr>
          <w:i/>
          <w:iCs/>
        </w:rPr>
        <w:t xml:space="preserve">better </w:t>
      </w:r>
      <w:r w:rsidRPr="000943D8">
        <w:rPr>
          <w:i/>
          <w:iCs/>
        </w:rPr>
        <w:t>facilitate habitat conservation for a migratory bird</w:t>
      </w:r>
      <w:r>
        <w:t>’?  Basically trying to generalize to broaden the appeal/relevancy</w:t>
      </w:r>
    </w:p>
  </w:comment>
  <w:comment w:id="2" w:author="Erik" w:date="2023-06-13T15:44:00Z" w:initials="E">
    <w:p w14:paraId="793E8642" w14:textId="5451D692" w:rsidR="000F1AA2" w:rsidRDefault="000F1AA2">
      <w:pPr>
        <w:pStyle w:val="CommentText"/>
      </w:pPr>
      <w:r>
        <w:rPr>
          <w:rStyle w:val="CommentReference"/>
        </w:rPr>
        <w:annotationRef/>
      </w:r>
      <w:r>
        <w:t>Bio Cons allows 250 words for the abstract. Right now you’re at 175 words (after my edits), and the last two sentences are at least somewhat repetitive to the first two.  I think you could probably broaden this out a little bit to include a little more description of what you did specifically (i.e. methods), what it resulted in (results; i.e. how does the picture change if you use a single season vs consider both?) and some conclusions that are a bit more directly tied to your results (e.g. a synopsis of the regional variation).  Right now the abstract is focused mostly on ‘telling’ and needs to do a little bit more ‘showing’</w:t>
      </w:r>
    </w:p>
  </w:comment>
  <w:comment w:id="3" w:author="Erik" w:date="2023-06-13T15:36:00Z" w:initials="E">
    <w:p w14:paraId="781BCA70" w14:textId="69521083" w:rsidR="000F1AA2" w:rsidRDefault="000F1AA2">
      <w:pPr>
        <w:pStyle w:val="CommentText"/>
      </w:pPr>
      <w:r>
        <w:rPr>
          <w:rStyle w:val="CommentReference"/>
        </w:rPr>
        <w:annotationRef/>
      </w:r>
      <w:r>
        <w:t xml:space="preserve">The edit here both tightens things up and generalizes. </w:t>
      </w:r>
    </w:p>
  </w:comment>
  <w:comment w:id="22" w:author="Erik" w:date="2023-06-13T15:42:00Z" w:initials="E">
    <w:p w14:paraId="449E8B14" w14:textId="5AA198D6" w:rsidR="000F1AA2" w:rsidRDefault="000F1AA2">
      <w:pPr>
        <w:pStyle w:val="CommentText"/>
      </w:pPr>
      <w:r>
        <w:rPr>
          <w:rStyle w:val="CommentReference"/>
        </w:rPr>
        <w:annotationRef/>
      </w:r>
      <w:r>
        <w:t xml:space="preserve">I don’t feel strongly that tool isn’t a correct term, but we want to aim for internal consistency.  One of the things I got hammered on in the recent SGS paper was being consistent in my use of certain terms. </w:t>
      </w:r>
    </w:p>
  </w:comment>
  <w:comment w:id="29" w:author="Erik" w:date="2023-06-20T10:34:00Z" w:initials="E">
    <w:p w14:paraId="4A72FF1C" w14:textId="77777777" w:rsidR="000F1AA2" w:rsidRDefault="000F1AA2">
      <w:pPr>
        <w:pStyle w:val="CommentText"/>
      </w:pPr>
      <w:r>
        <w:rPr>
          <w:rStyle w:val="CommentReference"/>
        </w:rPr>
        <w:annotationRef/>
      </w:r>
      <w:r>
        <w:t xml:space="preserve">A few edits here that I don’t feel strongly about, but that I think help the flow of ideas align more with the sentence structure.  Specifically, I always look for instances where two sentence either begin or end with the same subject (SDMs in this case) which often means they are describing a single thought, which means they can probably be combined into a sentence.  </w:t>
      </w:r>
    </w:p>
    <w:p w14:paraId="6885EAA1" w14:textId="77777777" w:rsidR="000F1AA2" w:rsidRDefault="000F1AA2">
      <w:pPr>
        <w:pStyle w:val="CommentText"/>
      </w:pPr>
    </w:p>
    <w:p w14:paraId="2C5809A9" w14:textId="45AD38ED" w:rsidR="000F1AA2" w:rsidRDefault="000F1AA2">
      <w:pPr>
        <w:pStyle w:val="CommentText"/>
      </w:pPr>
      <w:r>
        <w:t xml:space="preserve">Also a small point, but not all SDMs are focused on habitat associations per se. Many are equally rooted in modelling bioclimatic niche space, so it would probably be more accurate to say something about relating species occurrence data to environmental variables (a catch-all for biotic and abiotic drivers of distributions).  Anyhow, I thought the short descriptor in the first sentence   </w:t>
      </w:r>
    </w:p>
  </w:comment>
  <w:comment w:id="63" w:author="Erik" w:date="2023-06-20T10:42:00Z" w:initials="E">
    <w:p w14:paraId="5D71793A" w14:textId="102EF78A" w:rsidR="000F1AA2" w:rsidRDefault="000F1AA2">
      <w:pPr>
        <w:pStyle w:val="CommentText"/>
      </w:pPr>
      <w:r>
        <w:rPr>
          <w:rStyle w:val="CommentReference"/>
        </w:rPr>
        <w:annotationRef/>
      </w:r>
      <w:r>
        <w:t xml:space="preserve">Relative to my earlier point, I would try to steer away from the habitat requirements angle just a little bit when it comes to the model predictions.  While it’s true that what we think of as components of habitat are often at the heart of SDM predictions, they are not really a tool for establishing species-habitat relationships, and in some cases (like yours) we generally ignore the mechanistics of the habitat associations altogether.   So I think you want to walk a line where you acknowledge that habitat requirements differ among seasons, but don’t imply that SDMs necessarily capture those nuances. </w:t>
      </w:r>
    </w:p>
    <w:p w14:paraId="3C80DADE" w14:textId="77777777" w:rsidR="000F1AA2" w:rsidRDefault="000F1AA2">
      <w:pPr>
        <w:pStyle w:val="CommentText"/>
      </w:pPr>
    </w:p>
    <w:p w14:paraId="593D5C58" w14:textId="4DFBE763" w:rsidR="000F1AA2" w:rsidRDefault="000F1AA2">
      <w:pPr>
        <w:pStyle w:val="CommentText"/>
      </w:pPr>
      <w:r>
        <w:t xml:space="preserve">There is also probably an extra angle here where it’s important to specify that the differing requirements result in animals using fundamentally different space.  If they shift habitat use (e.g. two adjacent areas with different forage available) but it doesn’t cause the species to fundamentally alter its use of space, that would not necessarily produce lack of transferability. </w:t>
      </w:r>
    </w:p>
  </w:comment>
  <w:comment w:id="89" w:author="Erik" w:date="2023-06-20T11:03:00Z" w:initials="E">
    <w:p w14:paraId="564C38B2" w14:textId="79C7D767" w:rsidR="000F1AA2" w:rsidRDefault="000F1AA2">
      <w:pPr>
        <w:pStyle w:val="CommentText"/>
      </w:pPr>
      <w:r>
        <w:rPr>
          <w:rStyle w:val="CommentReference"/>
        </w:rPr>
        <w:annotationRef/>
      </w:r>
      <w:r>
        <w:t xml:space="preserve">I am not sure I would jump into the woodcock example this soon.  Think instead about a sentence that defines short-distance migrants and elaborates more fully on why they are particularly sensitive by virtue of their migration characteristics. There are probably some examples you could give from other species/systems. One I can think of right off hand is wintering waterfowl, where for some species like sea ducks more northern populations overwinter in the same regions that more southern populations breed. </w:t>
      </w:r>
    </w:p>
  </w:comment>
  <w:comment w:id="96" w:author="Erik" w:date="2023-06-20T11:26:00Z" w:initials="E">
    <w:p w14:paraId="1CE2E6D1" w14:textId="40C305DF" w:rsidR="000F1AA2" w:rsidRDefault="000F1AA2">
      <w:pPr>
        <w:pStyle w:val="CommentText"/>
      </w:pPr>
      <w:r>
        <w:rPr>
          <w:rStyle w:val="CommentReference"/>
        </w:rPr>
        <w:annotationRef/>
      </w:r>
      <w:r>
        <w:t xml:space="preserve">I might suggest a reorganization to flip the order of these two paragraphs. I think the SDSS flows a bit more naturally after the SDM intro, and then you could conclude the migratory bird paragraph with a description of the need to develop both SDM and SDSS for short-distance migrants. </w:t>
      </w:r>
    </w:p>
  </w:comment>
  <w:comment w:id="97" w:author="Erik" w:date="2023-06-20T11:12:00Z" w:initials="E">
    <w:p w14:paraId="6E512FEC" w14:textId="77777777" w:rsidR="000F1AA2" w:rsidRDefault="000F1AA2">
      <w:pPr>
        <w:pStyle w:val="CommentText"/>
      </w:pPr>
      <w:r>
        <w:rPr>
          <w:rStyle w:val="CommentReference"/>
        </w:rPr>
        <w:annotationRef/>
      </w:r>
      <w:r>
        <w:t xml:space="preserve">Is this citation meant to cover everything up to this point? The first two sentences seemed like they required citations. </w:t>
      </w:r>
    </w:p>
    <w:p w14:paraId="62F1FB58" w14:textId="77777777" w:rsidR="000F1AA2" w:rsidRDefault="000F1AA2">
      <w:pPr>
        <w:pStyle w:val="CommentText"/>
      </w:pPr>
    </w:p>
    <w:p w14:paraId="389EDBB2" w14:textId="65D7DD8B" w:rsidR="000F1AA2" w:rsidRDefault="000F1AA2">
      <w:pPr>
        <w:pStyle w:val="CommentText"/>
      </w:pPr>
      <w:r>
        <w:t xml:space="preserve">Alos you’ll need an ESRI citation, but I think you could also drop the ArcMap reference. </w:t>
      </w:r>
    </w:p>
  </w:comment>
  <w:comment w:id="98" w:author="Erik" w:date="2023-06-20T11:25:00Z" w:initials="E">
    <w:p w14:paraId="0BB6487F" w14:textId="63CB7F3D" w:rsidR="000F1AA2" w:rsidRDefault="000F1AA2">
      <w:pPr>
        <w:pStyle w:val="CommentText"/>
      </w:pPr>
      <w:r>
        <w:rPr>
          <w:rStyle w:val="CommentReference"/>
        </w:rPr>
        <w:annotationRef/>
      </w:r>
      <w:r>
        <w:t>Split citation for leaflet and ESRI</w:t>
      </w:r>
    </w:p>
  </w:comment>
  <w:comment w:id="102" w:author="Erik" w:date="2023-06-20T11:29:00Z" w:initials="E">
    <w:p w14:paraId="433DC9D3" w14:textId="41263DB4" w:rsidR="000F1AA2" w:rsidRDefault="000F1AA2">
      <w:pPr>
        <w:pStyle w:val="CommentText"/>
      </w:pPr>
      <w:r>
        <w:rPr>
          <w:rStyle w:val="CommentReference"/>
        </w:rPr>
        <w:annotationRef/>
      </w:r>
      <w:r>
        <w:t>Merge these two sentences with the last paragarph</w:t>
      </w:r>
    </w:p>
  </w:comment>
  <w:comment w:id="103" w:author="Erik" w:date="2023-06-20T11:29:00Z" w:initials="E">
    <w:p w14:paraId="3404DE17" w14:textId="7ACA9398" w:rsidR="000F1AA2" w:rsidRDefault="000F1AA2">
      <w:pPr>
        <w:pStyle w:val="CommentText"/>
      </w:pPr>
      <w:r>
        <w:rPr>
          <w:rStyle w:val="CommentReference"/>
        </w:rPr>
        <w:annotationRef/>
      </w:r>
      <w:r>
        <w:t xml:space="preserve">With the reorganization, modify this text to follow/include with the migratory bird, short-distance migrant text. In doing so, I think you can paint it in the context of the situation you describe above where there is local occurrence of multiple seasonal habitats. </w:t>
      </w:r>
    </w:p>
  </w:comment>
  <w:comment w:id="111" w:author="Erik" w:date="2023-06-20T11:34:00Z" w:initials="E">
    <w:p w14:paraId="186140A2" w14:textId="0A9035EA" w:rsidR="000F1AA2" w:rsidRDefault="000F1AA2">
      <w:pPr>
        <w:pStyle w:val="CommentText"/>
      </w:pPr>
      <w:r>
        <w:rPr>
          <w:rStyle w:val="CommentReference"/>
        </w:rPr>
        <w:annotationRef/>
      </w:r>
      <w:r>
        <w:t>Considerable seemed like a softer term than extensive</w:t>
      </w:r>
    </w:p>
  </w:comment>
  <w:comment w:id="116" w:author="Erik" w:date="2023-06-20T11:37:00Z" w:initials="E">
    <w:p w14:paraId="4710FE81" w14:textId="5BF97C4F" w:rsidR="000F1AA2" w:rsidRDefault="000F1AA2">
      <w:pPr>
        <w:pStyle w:val="CommentText"/>
      </w:pPr>
      <w:r>
        <w:rPr>
          <w:rStyle w:val="CommentReference"/>
        </w:rPr>
        <w:annotationRef/>
      </w:r>
      <w:r>
        <w:t xml:space="preserve">‘Migratory stopover habitat’ is a bit redundant, but you will also want to be consistent in using migratory habitat or stopover habitat but not mixing the two.  I wonder if you should use breeding, winter, and migratory to describe the seasons, but then be purposeful in the term you use to describe the habitat? </w:t>
      </w:r>
    </w:p>
  </w:comment>
  <w:comment w:id="124" w:author="Erik" w:date="2023-06-20T11:37:00Z" w:initials="E">
    <w:p w14:paraId="5EE4E672" w14:textId="62D267DE" w:rsidR="000F1AA2" w:rsidRDefault="000F1AA2">
      <w:pPr>
        <w:pStyle w:val="CommentText"/>
      </w:pPr>
      <w:r>
        <w:rPr>
          <w:rStyle w:val="CommentReference"/>
        </w:rPr>
        <w:annotationRef/>
      </w:r>
      <w:r>
        <w:t xml:space="preserve">‘eastern North America’? </w:t>
      </w:r>
    </w:p>
  </w:comment>
  <w:comment w:id="125" w:author="Erik" w:date="2023-06-20T11:39:00Z" w:initials="E">
    <w:p w14:paraId="53B136BF" w14:textId="0191408D" w:rsidR="000F1AA2" w:rsidRDefault="000F1AA2">
      <w:pPr>
        <w:pStyle w:val="CommentText"/>
      </w:pPr>
      <w:r>
        <w:rPr>
          <w:rStyle w:val="CommentReference"/>
        </w:rPr>
        <w:annotationRef/>
      </w:r>
      <w:r>
        <w:t>Managing habitat ‘in’ the season would imply that the management occurred during that time frame</w:t>
      </w:r>
    </w:p>
  </w:comment>
  <w:comment w:id="141" w:author="Erik" w:date="2023-06-20T11:40:00Z" w:initials="E">
    <w:p w14:paraId="44567BF2" w14:textId="0493AA17" w:rsidR="000F1AA2" w:rsidRDefault="000F1AA2">
      <w:pPr>
        <w:pStyle w:val="CommentText"/>
      </w:pPr>
      <w:r>
        <w:rPr>
          <w:rStyle w:val="CommentReference"/>
        </w:rPr>
        <w:annotationRef/>
      </w:r>
      <w:r>
        <w:t>distri</w:t>
      </w:r>
    </w:p>
  </w:comment>
  <w:comment w:id="139" w:author="Erik" w:date="2023-06-20T11:40:00Z" w:initials="E">
    <w:p w14:paraId="6604C437" w14:textId="405A9186" w:rsidR="000F1AA2" w:rsidRDefault="000F1AA2">
      <w:pPr>
        <w:pStyle w:val="CommentText"/>
      </w:pPr>
      <w:r>
        <w:rPr>
          <w:rStyle w:val="CommentReference"/>
        </w:rPr>
        <w:annotationRef/>
      </w:r>
      <w:r>
        <w:t>I initially wanted to call this a ‘distribution modelling’ framework to avoid using ‘habitat’ but I think you can just cut the modifier and still mean the same thing</w:t>
      </w:r>
    </w:p>
  </w:comment>
  <w:comment w:id="144" w:author="Erik" w:date="2023-06-20T11:41:00Z" w:initials="E">
    <w:p w14:paraId="4019EAB8" w14:textId="09BB96A7" w:rsidR="000F1AA2" w:rsidRDefault="000F1AA2">
      <w:pPr>
        <w:pStyle w:val="CommentText"/>
      </w:pPr>
      <w:r>
        <w:rPr>
          <w:rStyle w:val="CommentReference"/>
        </w:rPr>
        <w:annotationRef/>
      </w:r>
      <w:r>
        <w:t>Can probably cut this sentence.  I also always want to have a ‘wrap up’ sentence for the intro, but much of this is already said earlier in the intro.</w:t>
      </w:r>
    </w:p>
  </w:comment>
  <w:comment w:id="147" w:author="Erik" w:date="2023-06-20T11:43:00Z" w:initials="E">
    <w:p w14:paraId="770905C9" w14:textId="6F4D8079" w:rsidR="000F1AA2" w:rsidRDefault="000F1AA2">
      <w:pPr>
        <w:pStyle w:val="CommentText"/>
      </w:pPr>
      <w:r>
        <w:rPr>
          <w:rStyle w:val="CommentReference"/>
        </w:rPr>
        <w:annotationRef/>
      </w:r>
      <w:r>
        <w:t>Between is two things, among &gt;2 things</w:t>
      </w:r>
    </w:p>
  </w:comment>
  <w:comment w:id="151" w:author="Erik" w:date="2023-06-20T11:44:00Z" w:initials="E">
    <w:p w14:paraId="2F171323" w14:textId="31B4FBCB" w:rsidR="000F1AA2" w:rsidRDefault="000F1AA2">
      <w:pPr>
        <w:pStyle w:val="CommentText"/>
      </w:pPr>
      <w:r>
        <w:rPr>
          <w:rStyle w:val="CommentReference"/>
        </w:rPr>
        <w:annotationRef/>
      </w:r>
      <w:r>
        <w:t>Do we want a study area section?  I am not sure its totally necessary, but would allow you to talk a bit more about PA and define some characteristics of the state that may be relevant later (e.g., more detail on the inset map in Figure 1, a discussion of the ecoregions and variability in environmental gradients within the state).  I don’t feel strongly, if this were JWM or a bird journal it would probably be expected. That said Bio Cons is an international journal and the readership will not be as intimately familiar with PA as a domestic readership might be</w:t>
      </w:r>
    </w:p>
    <w:p w14:paraId="68A9A8D9" w14:textId="77777777" w:rsidR="000F1AA2" w:rsidRDefault="000F1AA2">
      <w:pPr>
        <w:pStyle w:val="CommentText"/>
      </w:pPr>
    </w:p>
    <w:p w14:paraId="4BF012ED" w14:textId="2D92D731" w:rsidR="000F1AA2" w:rsidRDefault="000F1AA2">
      <w:pPr>
        <w:pStyle w:val="CommentText"/>
      </w:pPr>
      <w:r>
        <w:t xml:space="preserve">It could also allow you to define why we only used breeding and migratory and not wintering. </w:t>
      </w:r>
    </w:p>
  </w:comment>
  <w:comment w:id="152" w:author="Erik" w:date="2023-06-20T11:51:00Z" w:initials="E">
    <w:p w14:paraId="536FB889" w14:textId="1183F920" w:rsidR="000F1AA2" w:rsidRDefault="000F1AA2">
      <w:pPr>
        <w:pStyle w:val="CommentText"/>
      </w:pPr>
      <w:r>
        <w:rPr>
          <w:rStyle w:val="CommentReference"/>
        </w:rPr>
        <w:annotationRef/>
      </w:r>
      <w:r>
        <w:t xml:space="preserve">Might consider closing this paragraph with an acknowledgement of the male display focus of the data, and a brief justification for why this data is sufficient to represent ‘breeding habitat’ per se. </w:t>
      </w:r>
    </w:p>
  </w:comment>
  <w:comment w:id="153" w:author="Erik" w:date="2023-06-20T12:54:00Z" w:initials="E">
    <w:p w14:paraId="106ED16D" w14:textId="4D511CD1" w:rsidR="000F1AA2" w:rsidRDefault="000F1AA2">
      <w:pPr>
        <w:pStyle w:val="CommentText"/>
      </w:pPr>
      <w:r>
        <w:rPr>
          <w:rStyle w:val="CommentReference"/>
        </w:rPr>
        <w:annotationRef/>
      </w:r>
      <w:r>
        <w:t xml:space="preserve">Not a big deal, but these could be combined into one section describing occurrence data, particularly given that you don’t split anything else into season-specific headings.  </w:t>
      </w:r>
    </w:p>
  </w:comment>
  <w:comment w:id="154" w:author="Erik" w:date="2023-06-20T14:11:00Z" w:initials="E">
    <w:p w14:paraId="419313CA" w14:textId="12C590E0" w:rsidR="000F1AA2" w:rsidRDefault="000F1AA2">
      <w:pPr>
        <w:pStyle w:val="CommentText"/>
      </w:pPr>
      <w:r>
        <w:rPr>
          <w:rStyle w:val="CommentReference"/>
        </w:rPr>
        <w:annotationRef/>
      </w:r>
      <w:r>
        <w:t xml:space="preserve">Somewhere there needs to be a distinction between ‘habitat suitability’ and species/habitat distribution.  Importantly, I don’t think you want to use the two terms interchangeably.  It is probably worth somewhere providing an explicit definition of both terms in the context of your article. </w:t>
      </w:r>
    </w:p>
  </w:comment>
  <w:comment w:id="156" w:author="Erik" w:date="2023-06-20T11:48:00Z" w:initials="E">
    <w:p w14:paraId="56626B39" w14:textId="73BCCADD" w:rsidR="000F1AA2" w:rsidRDefault="000F1AA2">
      <w:pPr>
        <w:pStyle w:val="CommentText"/>
      </w:pPr>
      <w:r>
        <w:rPr>
          <w:rStyle w:val="CommentReference"/>
        </w:rPr>
        <w:annotationRef/>
      </w:r>
      <w:r>
        <w:t xml:space="preserve">Songs? Or ‘singing woodcock’ </w:t>
      </w:r>
    </w:p>
  </w:comment>
  <w:comment w:id="157" w:author="Erik" w:date="2023-06-20T11:48:00Z" w:initials="E">
    <w:p w14:paraId="0E773699" w14:textId="4B1FEF5F" w:rsidR="000F1AA2" w:rsidRDefault="000F1AA2">
      <w:pPr>
        <w:pStyle w:val="CommentText"/>
      </w:pPr>
      <w:r>
        <w:rPr>
          <w:rStyle w:val="CommentReference"/>
        </w:rPr>
        <w:annotationRef/>
      </w:r>
      <w:r>
        <w:t xml:space="preserve">Isn’t it more accurate to say they recorded counts, and we distilled those to presence data? </w:t>
      </w:r>
    </w:p>
  </w:comment>
  <w:comment w:id="158" w:author="Erik" w:date="2023-06-20T11:49:00Z" w:initials="E">
    <w:p w14:paraId="22A6A3AD" w14:textId="4D0286B0" w:rsidR="000F1AA2" w:rsidRDefault="000F1AA2">
      <w:pPr>
        <w:pStyle w:val="CommentText"/>
      </w:pPr>
      <w:r>
        <w:rPr>
          <w:rStyle w:val="CommentReference"/>
        </w:rPr>
        <w:annotationRef/>
      </w:r>
      <w:r>
        <w:t>Changed to Federal and State for internal consistency.  The last statement of the sentence will raise eyebrows and asks for clarification.</w:t>
      </w:r>
    </w:p>
  </w:comment>
  <w:comment w:id="165" w:author="Erik" w:date="2023-06-20T11:50:00Z" w:initials="E">
    <w:p w14:paraId="43F6FCAD" w14:textId="77073714" w:rsidR="000F1AA2" w:rsidRDefault="000F1AA2">
      <w:pPr>
        <w:pStyle w:val="CommentText"/>
      </w:pPr>
      <w:r>
        <w:rPr>
          <w:rStyle w:val="CommentReference"/>
        </w:rPr>
        <w:annotationRef/>
      </w:r>
      <w:r>
        <w:t xml:space="preserve">At the route level or stop level?  A little more detail here. </w:t>
      </w:r>
    </w:p>
  </w:comment>
  <w:comment w:id="169" w:author="Erik" w:date="2023-06-20T11:52:00Z" w:initials="E">
    <w:p w14:paraId="716A1613" w14:textId="2076625B" w:rsidR="000F1AA2" w:rsidRDefault="000F1AA2">
      <w:pPr>
        <w:pStyle w:val="CommentText"/>
      </w:pPr>
      <w:r>
        <w:rPr>
          <w:rStyle w:val="CommentReference"/>
        </w:rPr>
        <w:annotationRef/>
      </w:r>
      <w:r>
        <w:t xml:space="preserve">I think both of these should be or’s rather than and’s, particularly the second one since a woodcock only got one of the 3 options. </w:t>
      </w:r>
    </w:p>
  </w:comment>
  <w:comment w:id="178" w:author="Erik" w:date="2023-06-20T11:54:00Z" w:initials="E">
    <w:p w14:paraId="2637213A" w14:textId="33A6B71D" w:rsidR="000F1AA2" w:rsidRDefault="000F1AA2">
      <w:pPr>
        <w:pStyle w:val="CommentText"/>
      </w:pPr>
      <w:r>
        <w:rPr>
          <w:rStyle w:val="CommentReference"/>
        </w:rPr>
        <w:annotationRef/>
      </w:r>
      <w:r>
        <w:t xml:space="preserve">Here as before, do we need to say ‘migratory stopover locations’?  Are there stopover locations that are non-migratory? </w:t>
      </w:r>
    </w:p>
  </w:comment>
  <w:comment w:id="180" w:author="Erik" w:date="2023-06-20T11:57:00Z" w:initials="E">
    <w:p w14:paraId="23D1FD0C" w14:textId="3AE32EBE" w:rsidR="000F1AA2" w:rsidRDefault="000F1AA2">
      <w:pPr>
        <w:pStyle w:val="CommentText"/>
      </w:pPr>
      <w:r>
        <w:rPr>
          <w:rStyle w:val="CommentReference"/>
        </w:rPr>
        <w:annotationRef/>
      </w:r>
      <w:r>
        <w:t xml:space="preserve">I think this could be phrased a bit more clearly, and probably in conjunction with the next sentence. Maybe define initiation and termination first, and then define stopovers as any locations occurring between the two? Need a justification for 16.1 km (could probably start citing the SGS paper as it will likely be accepted by the time this is submitted). </w:t>
      </w:r>
    </w:p>
  </w:comment>
  <w:comment w:id="182" w:author="Erik" w:date="2023-06-20T11:58:00Z" w:initials="E">
    <w:p w14:paraId="24098C5C" w14:textId="1708DCCC" w:rsidR="000F1AA2" w:rsidRDefault="000F1AA2">
      <w:pPr>
        <w:pStyle w:val="CommentText"/>
      </w:pPr>
      <w:r>
        <w:rPr>
          <w:rStyle w:val="CommentReference"/>
        </w:rPr>
        <w:annotationRef/>
      </w:r>
      <w:r>
        <w:t xml:space="preserve">Rephrase to ‘To group successive locations into a single stopover, we used a distance of 3 km, which we selected based on …’ and give just a little more thorough description of why 3 km was the magic number.  </w:t>
      </w:r>
    </w:p>
  </w:comment>
  <w:comment w:id="183" w:author="Erik" w:date="2023-06-20T12:00:00Z" w:initials="E">
    <w:p w14:paraId="03C224CF" w14:textId="080B3C41" w:rsidR="000F1AA2" w:rsidRDefault="000F1AA2">
      <w:pPr>
        <w:pStyle w:val="CommentText"/>
      </w:pPr>
      <w:r>
        <w:rPr>
          <w:rStyle w:val="CommentReference"/>
        </w:rPr>
        <w:annotationRef/>
      </w:r>
      <w:r>
        <w:t xml:space="preserve">This could probably be combined in the last sentence and reduced. </w:t>
      </w:r>
    </w:p>
  </w:comment>
  <w:comment w:id="186" w:author="Erik" w:date="2023-06-20T12:52:00Z" w:initials="E">
    <w:p w14:paraId="123C2CA3" w14:textId="707D2781" w:rsidR="000F1AA2" w:rsidRDefault="000F1AA2">
      <w:pPr>
        <w:pStyle w:val="CommentText"/>
      </w:pPr>
      <w:r>
        <w:rPr>
          <w:rStyle w:val="CommentReference"/>
        </w:rPr>
        <w:annotationRef/>
      </w:r>
      <w:r>
        <w:t xml:space="preserve">Probably room to at least cite something here (Birds of the World account?) that gives a catch all for presumed woodcock habitat relationships.  I don’t know that you need to go into a detailed description of why each variable may have relevance, though someone may ask for it. </w:t>
      </w:r>
    </w:p>
  </w:comment>
  <w:comment w:id="202" w:author="Erik" w:date="2023-06-20T12:28:00Z" w:initials="E">
    <w:p w14:paraId="16C23DB1" w14:textId="61B217D6" w:rsidR="000F1AA2" w:rsidRDefault="000F1AA2">
      <w:pPr>
        <w:pStyle w:val="CommentText"/>
      </w:pPr>
      <w:r>
        <w:rPr>
          <w:rStyle w:val="CommentReference"/>
        </w:rPr>
        <w:annotationRef/>
      </w:r>
      <w:r>
        <w:t>A subset is smaller by definition</w:t>
      </w:r>
    </w:p>
  </w:comment>
  <w:comment w:id="205" w:author="Erik" w:date="2023-06-20T12:29:00Z" w:initials="E">
    <w:p w14:paraId="7BA6852F" w14:textId="3C74377D" w:rsidR="000F1AA2" w:rsidRDefault="000F1AA2">
      <w:pPr>
        <w:pStyle w:val="CommentText"/>
      </w:pPr>
      <w:r>
        <w:rPr>
          <w:rStyle w:val="CommentReference"/>
        </w:rPr>
        <w:annotationRef/>
      </w:r>
      <w:r>
        <w:t>Citation?</w:t>
      </w:r>
    </w:p>
  </w:comment>
  <w:comment w:id="211" w:author="Erik" w:date="2023-06-20T12:30:00Z" w:initials="E">
    <w:p w14:paraId="2DDE7A8B" w14:textId="19BADDAF" w:rsidR="000F1AA2" w:rsidRDefault="000F1AA2">
      <w:pPr>
        <w:pStyle w:val="CommentText"/>
      </w:pPr>
      <w:r>
        <w:rPr>
          <w:rStyle w:val="CommentReference"/>
        </w:rPr>
        <w:annotationRef/>
      </w:r>
      <w:r>
        <w:t xml:space="preserve">Is there a package for this that should be cited? </w:t>
      </w:r>
    </w:p>
  </w:comment>
  <w:comment w:id="212" w:author="Liam Berigan" w:date="2023-06-22T11:28:00Z" w:initials="LB">
    <w:p w14:paraId="00BA63D7" w14:textId="77777777" w:rsidR="004E734B" w:rsidRDefault="004E734B" w:rsidP="006D3C58">
      <w:pPr>
        <w:pStyle w:val="CommentText"/>
      </w:pPr>
      <w:r>
        <w:rPr>
          <w:rStyle w:val="CommentReference"/>
        </w:rPr>
        <w:annotationRef/>
      </w:r>
      <w:r>
        <w:t>Nope, all custom built based on what was on GIthub</w:t>
      </w:r>
    </w:p>
  </w:comment>
  <w:comment w:id="223" w:author="Erik" w:date="2023-06-20T12:33:00Z" w:initials="E">
    <w:p w14:paraId="0E11EBAA" w14:textId="6100783D" w:rsidR="000F1AA2" w:rsidRDefault="000F1AA2">
      <w:pPr>
        <w:pStyle w:val="CommentText"/>
      </w:pPr>
      <w:r>
        <w:rPr>
          <w:rStyle w:val="CommentReference"/>
        </w:rPr>
        <w:annotationRef/>
      </w:r>
      <w:r>
        <w:t>What rough proportion of data were in each subsample? Also if there were any other restrictions (e.g., subsampling at route vs stop level?) we should describe them here.</w:t>
      </w:r>
    </w:p>
  </w:comment>
  <w:comment w:id="247" w:author="Erik" w:date="2023-06-20T12:35:00Z" w:initials="E">
    <w:p w14:paraId="09EAF2F0" w14:textId="4128B4A5" w:rsidR="000F1AA2" w:rsidRDefault="000F1AA2" w:rsidP="00D314AE">
      <w:pPr>
        <w:pStyle w:val="CommentText"/>
      </w:pPr>
      <w:r>
        <w:rPr>
          <w:rStyle w:val="CommentReference"/>
        </w:rPr>
        <w:annotationRef/>
      </w:r>
      <w:r>
        <w:rPr>
          <w:rStyle w:val="CommentReference"/>
        </w:rPr>
        <w:t>Did some editing here to tighten up the sentence</w:t>
      </w:r>
    </w:p>
  </w:comment>
  <w:comment w:id="251" w:author="Erik" w:date="2023-06-20T12:35:00Z" w:initials="E">
    <w:p w14:paraId="0233E965" w14:textId="389DF318" w:rsidR="000F1AA2" w:rsidRDefault="000F1AA2">
      <w:pPr>
        <w:pStyle w:val="CommentText"/>
      </w:pPr>
      <w:r>
        <w:rPr>
          <w:rStyle w:val="CommentReference"/>
        </w:rPr>
        <w:annotationRef/>
      </w:r>
      <w:r>
        <w:t xml:space="preserve">Just avoiding repeated use of the same words within a sentence </w:t>
      </w:r>
    </w:p>
  </w:comment>
  <w:comment w:id="271" w:author="Erik" w:date="2023-06-20T12:47:00Z" w:initials="E">
    <w:p w14:paraId="22FAFE93" w14:textId="1DD16E80" w:rsidR="000F1AA2" w:rsidRDefault="000F1AA2">
      <w:pPr>
        <w:pStyle w:val="CommentText"/>
      </w:pPr>
      <w:r>
        <w:rPr>
          <w:rStyle w:val="CommentReference"/>
        </w:rPr>
        <w:annotationRef/>
      </w:r>
      <w:r>
        <w:t xml:space="preserve">Replace?  </w:t>
      </w:r>
    </w:p>
  </w:comment>
  <w:comment w:id="278" w:author="Erik" w:date="2023-06-20T12:47:00Z" w:initials="E">
    <w:p w14:paraId="6D529C5A" w14:textId="2783B8EA" w:rsidR="000F1AA2" w:rsidRDefault="000F1AA2">
      <w:pPr>
        <w:pStyle w:val="CommentText"/>
      </w:pPr>
      <w:r>
        <w:rPr>
          <w:rStyle w:val="CommentReference"/>
        </w:rPr>
        <w:annotationRef/>
      </w:r>
      <w:r>
        <w:t>‘appreciable’ is vague so probably want to define it more completely</w:t>
      </w:r>
    </w:p>
  </w:comment>
  <w:comment w:id="280" w:author="Erik" w:date="2023-06-20T12:49:00Z" w:initials="E">
    <w:p w14:paraId="178996B4" w14:textId="6D6D268C" w:rsidR="000F1AA2" w:rsidRDefault="000F1AA2">
      <w:pPr>
        <w:pStyle w:val="CommentText"/>
      </w:pPr>
      <w:r>
        <w:rPr>
          <w:rStyle w:val="CommentReference"/>
        </w:rPr>
        <w:annotationRef/>
      </w:r>
      <w:r>
        <w:t xml:space="preserve">Make sure this revision is still accurate relative to what you did </w:t>
      </w:r>
    </w:p>
  </w:comment>
  <w:comment w:id="300" w:author="Erik" w:date="2023-06-20T12:51:00Z" w:initials="E">
    <w:p w14:paraId="0715459B" w14:textId="4150AA2C" w:rsidR="000F1AA2" w:rsidRDefault="000F1AA2">
      <w:pPr>
        <w:pStyle w:val="CommentText"/>
      </w:pPr>
      <w:r>
        <w:rPr>
          <w:rStyle w:val="CommentReference"/>
        </w:rPr>
        <w:annotationRef/>
      </w:r>
      <w:r>
        <w:t>I would use occurrence to avoid conflating with more formal occupancy models</w:t>
      </w:r>
    </w:p>
  </w:comment>
  <w:comment w:id="321" w:author="Erik" w:date="2023-06-20T14:24:00Z" w:initials="E">
    <w:p w14:paraId="05B867C4" w14:textId="30190ADD" w:rsidR="000F1AA2" w:rsidRDefault="000F1AA2">
      <w:pPr>
        <w:pStyle w:val="CommentText"/>
      </w:pPr>
      <w:r>
        <w:rPr>
          <w:rStyle w:val="CommentReference"/>
        </w:rPr>
        <w:annotationRef/>
      </w:r>
      <w:r>
        <w:t xml:space="preserve">It was this reference that had me go back and add a comment about defining habitat suitability earlier.  Needs some context. I think at minimum somewhere you could talk about suitability defining the continuum of predicted relative probability values (vs habitat distribution which is normally discrete). </w:t>
      </w:r>
    </w:p>
  </w:comment>
  <w:comment w:id="327" w:author="Erik" w:date="2023-06-20T14:34:00Z" w:initials="E">
    <w:p w14:paraId="3BEB9FFE" w14:textId="4645D144" w:rsidR="000F1AA2" w:rsidRDefault="000F1AA2">
      <w:pPr>
        <w:pStyle w:val="CommentText"/>
      </w:pPr>
      <w:r>
        <w:rPr>
          <w:rStyle w:val="CommentReference"/>
        </w:rPr>
        <w:annotationRef/>
      </w:r>
      <w:r>
        <w:t>Are these different than the 10,000 points above?  Is there a way to aggregate these two paragraphs into one paragraph</w:t>
      </w:r>
    </w:p>
  </w:comment>
  <w:comment w:id="348" w:author="Erik" w:date="2023-06-20T14:37:00Z" w:initials="E">
    <w:p w14:paraId="1729E39E" w14:textId="0897FBBE" w:rsidR="000F1AA2" w:rsidRDefault="000F1AA2">
      <w:pPr>
        <w:pStyle w:val="CommentText"/>
      </w:pPr>
      <w:r>
        <w:rPr>
          <w:rStyle w:val="CommentReference"/>
        </w:rPr>
        <w:annotationRef/>
      </w:r>
      <w:r>
        <w:t xml:space="preserve">My only though here is that subscripts are being used two different ways; the w is indexing at the pixel level while the m and b signify the specific seasons.  I wonder if an alternative would be p_w=(w[m]xp[m]) … or something like that?  </w:t>
      </w:r>
    </w:p>
  </w:comment>
  <w:comment w:id="370" w:author="Erik" w:date="2023-06-20T14:42:00Z" w:initials="E">
    <w:p w14:paraId="1B494870" w14:textId="52F60957" w:rsidR="000F1AA2" w:rsidRDefault="000F1AA2">
      <w:pPr>
        <w:pStyle w:val="CommentText"/>
      </w:pPr>
      <w:r>
        <w:rPr>
          <w:rStyle w:val="CommentReference"/>
        </w:rPr>
        <w:annotationRef/>
      </w:r>
      <w:r>
        <w:t>This is a continuous idea, definitely not something to split into 2 paragraphs.</w:t>
      </w:r>
    </w:p>
  </w:comment>
  <w:comment w:id="392" w:author="Erik" w:date="2023-06-20T14:47:00Z" w:initials="E">
    <w:p w14:paraId="55CFA740" w14:textId="48AD2B50" w:rsidR="000F1AA2" w:rsidRDefault="000F1AA2">
      <w:pPr>
        <w:pStyle w:val="CommentText"/>
      </w:pPr>
      <w:r>
        <w:rPr>
          <w:rStyle w:val="CommentReference"/>
        </w:rPr>
        <w:annotationRef/>
      </w:r>
      <w:r>
        <w:t>Highest = tallest</w:t>
      </w:r>
    </w:p>
  </w:comment>
  <w:comment w:id="397" w:author="Erik" w:date="2023-06-20T14:47:00Z" w:initials="E">
    <w:p w14:paraId="424B6650" w14:textId="20860D0E" w:rsidR="000F1AA2" w:rsidRDefault="000F1AA2">
      <w:pPr>
        <w:pStyle w:val="CommentText"/>
      </w:pPr>
      <w:r>
        <w:rPr>
          <w:rStyle w:val="CommentReference"/>
        </w:rPr>
        <w:annotationRef/>
      </w:r>
      <w:r>
        <w:t xml:space="preserve">Impact normally means collision, effect is likely what you want here.  Though its relatively vague wording (effect/impact on what?) </w:t>
      </w:r>
    </w:p>
  </w:comment>
  <w:comment w:id="405" w:author="Erik" w:date="2023-06-20T14:50:00Z" w:initials="E">
    <w:p w14:paraId="676F07D9" w14:textId="73CAB82C" w:rsidR="000F1AA2" w:rsidRDefault="000F1AA2">
      <w:pPr>
        <w:pStyle w:val="CommentText"/>
      </w:pPr>
      <w:r>
        <w:rPr>
          <w:rStyle w:val="CommentReference"/>
        </w:rPr>
        <w:annotationRef/>
      </w:r>
      <w:r>
        <w:t xml:space="preserve">Check throughout for consistency in tense – you almost always want to use past tense. </w:t>
      </w:r>
    </w:p>
  </w:comment>
  <w:comment w:id="415" w:author="Erik" w:date="2023-06-20T14:54:00Z" w:initials="E">
    <w:p w14:paraId="5E71F5A4" w14:textId="768430B3" w:rsidR="000F1AA2" w:rsidRDefault="000F1AA2">
      <w:pPr>
        <w:pStyle w:val="CommentText"/>
      </w:pPr>
      <w:r>
        <w:rPr>
          <w:rStyle w:val="CommentReference"/>
        </w:rPr>
        <w:annotationRef/>
      </w:r>
      <w:r>
        <w:t>If we re-spun this as ‘We collected data from XXX migrant woodcock marked with GPS transmitters …’ then we could also report the % of individuals that used PA … which might back up its relative significance as a stopover state</w:t>
      </w:r>
      <w:r w:rsidR="000271CE">
        <w:t>.  Presumably some of those 463 never migrated so weren’t available to stop in PA?</w:t>
      </w:r>
      <w:r>
        <w:t xml:space="preserve"> </w:t>
      </w:r>
    </w:p>
  </w:comment>
  <w:comment w:id="421" w:author="Erik" w:date="2023-06-20T14:56:00Z" w:initials="E">
    <w:p w14:paraId="06FE097E" w14:textId="4037BF18" w:rsidR="000271CE" w:rsidRDefault="000271CE">
      <w:pPr>
        <w:pStyle w:val="CommentText"/>
      </w:pPr>
      <w:r>
        <w:rPr>
          <w:rStyle w:val="CommentReference"/>
        </w:rPr>
        <w:annotationRef/>
      </w:r>
      <w:r>
        <w:t xml:space="preserve">Added federal and state terms here to maintain consistency with methods text </w:t>
      </w:r>
    </w:p>
  </w:comment>
  <w:comment w:id="440" w:author="Erik" w:date="2023-06-20T14:59:00Z" w:initials="E">
    <w:p w14:paraId="1CE4C6AC" w14:textId="7A369256" w:rsidR="000271CE" w:rsidRDefault="000271CE">
      <w:pPr>
        <w:pStyle w:val="CommentText"/>
      </w:pPr>
      <w:r>
        <w:rPr>
          <w:rStyle w:val="CommentReference"/>
        </w:rPr>
        <w:annotationRef/>
      </w:r>
      <w:r>
        <w:t xml:space="preserve">I don’t dislike the word choice here, but predict some might since it evokes a fairly particular behavioral attribute. </w:t>
      </w:r>
    </w:p>
  </w:comment>
  <w:comment w:id="453" w:author="Erik" w:date="2023-06-20T15:22:00Z" w:initials="E">
    <w:p w14:paraId="0BAF2445" w14:textId="4050753E" w:rsidR="0050066B" w:rsidRDefault="0050066B">
      <w:pPr>
        <w:pStyle w:val="CommentText"/>
      </w:pPr>
      <w:r>
        <w:rPr>
          <w:rStyle w:val="CommentReference"/>
        </w:rPr>
        <w:annotationRef/>
      </w:r>
      <w:r>
        <w:t xml:space="preserve">This is a decent summary paragraph but it does a lot of telling without much showing.  I think there is still some potential to better synthesize/summarize in an explicit way the outputs of the model.   For example, in the second sentence, can we show somehow what the downstream results of facilitating user choice could be?  How much potential migratory habitat would be overlooked absent the migration season model? </w:t>
      </w:r>
    </w:p>
  </w:comment>
  <w:comment w:id="470" w:author="Erik" w:date="2023-06-20T15:05:00Z" w:initials="E">
    <w:p w14:paraId="5F88CED4" w14:textId="12BFB4C9" w:rsidR="000271CE" w:rsidRDefault="000271CE">
      <w:pPr>
        <w:pStyle w:val="CommentText"/>
      </w:pPr>
      <w:r>
        <w:rPr>
          <w:rStyle w:val="CommentReference"/>
        </w:rPr>
        <w:annotationRef/>
      </w:r>
      <w:r>
        <w:t>Deleted ‘all stages’ here since ultimately our tool doesn’t do that.</w:t>
      </w:r>
    </w:p>
  </w:comment>
  <w:comment w:id="476" w:author="Erik" w:date="2023-06-20T15:08:00Z" w:initials="E">
    <w:p w14:paraId="3CFF3393" w14:textId="4D8C2BDA" w:rsidR="000271CE" w:rsidRDefault="000271CE">
      <w:pPr>
        <w:pStyle w:val="CommentText"/>
      </w:pPr>
      <w:r>
        <w:rPr>
          <w:rStyle w:val="CommentReference"/>
        </w:rPr>
        <w:annotationRef/>
      </w:r>
      <w:r>
        <w:t>This could be followed with an example highlighting say SE vs NE PA</w:t>
      </w:r>
    </w:p>
  </w:comment>
  <w:comment w:id="488" w:author="Erik" w:date="2023-06-20T15:20:00Z" w:initials="E">
    <w:p w14:paraId="780AC5AB" w14:textId="65805C9D" w:rsidR="0050066B" w:rsidRDefault="0050066B">
      <w:pPr>
        <w:pStyle w:val="CommentText"/>
      </w:pPr>
      <w:r>
        <w:rPr>
          <w:rStyle w:val="CommentReference"/>
        </w:rPr>
        <w:annotationRef/>
      </w:r>
      <w:r>
        <w:t xml:space="preserve">Is this really true of multi-season modeling per se?  Or is it because we actually looked at migration?  Ie if we had ignored breeding season, we’d probably still be able to say everything in this paragraph. </w:t>
      </w:r>
    </w:p>
  </w:comment>
  <w:comment w:id="490" w:author="Erik" w:date="2023-06-20T15:12:00Z" w:initials="E">
    <w:p w14:paraId="3E5186DB" w14:textId="096431BC" w:rsidR="000271CE" w:rsidRDefault="000271CE">
      <w:pPr>
        <w:pStyle w:val="CommentText"/>
      </w:pPr>
      <w:r>
        <w:rPr>
          <w:rStyle w:val="CommentReference"/>
        </w:rPr>
        <w:annotationRef/>
      </w:r>
      <w:r>
        <w:t>Citation?</w:t>
      </w:r>
    </w:p>
  </w:comment>
  <w:comment w:id="494" w:author="Erik" w:date="2023-06-20T15:19:00Z" w:initials="E">
    <w:p w14:paraId="0FB9591E" w14:textId="25F43626" w:rsidR="0050066B" w:rsidRDefault="0050066B">
      <w:pPr>
        <w:pStyle w:val="CommentText"/>
      </w:pPr>
      <w:r>
        <w:rPr>
          <w:rStyle w:val="CommentReference"/>
        </w:rPr>
        <w:annotationRef/>
      </w:r>
      <w:r>
        <w:t xml:space="preserve">I would consider bumping this to earlier in the Discussion. Maybe the second or third paragraph to keep the discussion really focused first and foremost on the tool as a whole, with the tangential results being secondary. </w:t>
      </w:r>
    </w:p>
  </w:comment>
  <w:comment w:id="503" w:author="Erik" w:date="2023-06-20T15:16:00Z" w:initials="E">
    <w:p w14:paraId="33551DF4" w14:textId="67CD0308" w:rsidR="0050066B" w:rsidRDefault="0050066B">
      <w:pPr>
        <w:pStyle w:val="CommentText"/>
      </w:pPr>
      <w:r>
        <w:rPr>
          <w:rStyle w:val="CommentReference"/>
        </w:rPr>
        <w:annotationRef/>
      </w:r>
      <w:r>
        <w:t>I think you’d find you could probably reduce this section by ~25% and say the same things. I resisted the urge to edit it down.</w:t>
      </w:r>
    </w:p>
  </w:comment>
  <w:comment w:id="504" w:author="Erik" w:date="2023-06-20T15:17:00Z" w:initials="E">
    <w:p w14:paraId="2A012384" w14:textId="37C7F741" w:rsidR="0050066B" w:rsidRDefault="0050066B">
      <w:pPr>
        <w:pStyle w:val="CommentText"/>
      </w:pPr>
      <w:r>
        <w:rPr>
          <w:rStyle w:val="CommentReference"/>
        </w:rPr>
        <w:annotationRef/>
      </w:r>
      <w:r>
        <w:t xml:space="preserve">First half of the second sentence said the same thing as the first sentence just in a different way.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CC9223" w15:done="0"/>
  <w15:commentEx w15:paraId="793E8642" w15:done="0"/>
  <w15:commentEx w15:paraId="781BCA70" w15:done="0"/>
  <w15:commentEx w15:paraId="449E8B14" w15:done="0"/>
  <w15:commentEx w15:paraId="2C5809A9" w15:done="0"/>
  <w15:commentEx w15:paraId="593D5C58" w15:done="0"/>
  <w15:commentEx w15:paraId="564C38B2" w15:done="0"/>
  <w15:commentEx w15:paraId="1CE2E6D1" w15:done="0"/>
  <w15:commentEx w15:paraId="389EDBB2" w15:done="0"/>
  <w15:commentEx w15:paraId="0BB6487F" w15:done="0"/>
  <w15:commentEx w15:paraId="433DC9D3" w15:done="0"/>
  <w15:commentEx w15:paraId="3404DE17" w15:done="0"/>
  <w15:commentEx w15:paraId="186140A2" w15:done="0"/>
  <w15:commentEx w15:paraId="4710FE81" w15:done="0"/>
  <w15:commentEx w15:paraId="5EE4E672" w15:done="0"/>
  <w15:commentEx w15:paraId="53B136BF" w15:done="0"/>
  <w15:commentEx w15:paraId="44567BF2" w15:done="0"/>
  <w15:commentEx w15:paraId="6604C437" w15:done="0"/>
  <w15:commentEx w15:paraId="4019EAB8" w15:done="0"/>
  <w15:commentEx w15:paraId="770905C9" w15:done="0"/>
  <w15:commentEx w15:paraId="4BF012ED" w15:done="0"/>
  <w15:commentEx w15:paraId="536FB889" w15:done="0"/>
  <w15:commentEx w15:paraId="106ED16D" w15:done="0"/>
  <w15:commentEx w15:paraId="419313CA" w15:done="0"/>
  <w15:commentEx w15:paraId="56626B39" w15:done="0"/>
  <w15:commentEx w15:paraId="0E773699" w15:done="0"/>
  <w15:commentEx w15:paraId="22A6A3AD" w15:done="0"/>
  <w15:commentEx w15:paraId="43F6FCAD" w15:done="0"/>
  <w15:commentEx w15:paraId="716A1613" w15:done="0"/>
  <w15:commentEx w15:paraId="2637213A" w15:done="0"/>
  <w15:commentEx w15:paraId="23D1FD0C" w15:done="0"/>
  <w15:commentEx w15:paraId="24098C5C" w15:done="0"/>
  <w15:commentEx w15:paraId="03C224CF" w15:done="0"/>
  <w15:commentEx w15:paraId="123C2CA3" w15:done="0"/>
  <w15:commentEx w15:paraId="16C23DB1" w15:done="0"/>
  <w15:commentEx w15:paraId="7BA6852F" w15:done="0"/>
  <w15:commentEx w15:paraId="2DDE7A8B" w15:done="0"/>
  <w15:commentEx w15:paraId="00BA63D7" w15:paraIdParent="2DDE7A8B" w15:done="0"/>
  <w15:commentEx w15:paraId="0E11EBAA" w15:done="0"/>
  <w15:commentEx w15:paraId="09EAF2F0" w15:done="0"/>
  <w15:commentEx w15:paraId="0233E965" w15:done="0"/>
  <w15:commentEx w15:paraId="22FAFE93" w15:done="0"/>
  <w15:commentEx w15:paraId="6D529C5A" w15:done="0"/>
  <w15:commentEx w15:paraId="178996B4" w15:done="0"/>
  <w15:commentEx w15:paraId="0715459B" w15:done="0"/>
  <w15:commentEx w15:paraId="05B867C4" w15:done="0"/>
  <w15:commentEx w15:paraId="3BEB9FFE" w15:done="0"/>
  <w15:commentEx w15:paraId="1729E39E" w15:done="0"/>
  <w15:commentEx w15:paraId="1B494870" w15:done="0"/>
  <w15:commentEx w15:paraId="55CFA740" w15:done="0"/>
  <w15:commentEx w15:paraId="424B6650" w15:done="0"/>
  <w15:commentEx w15:paraId="676F07D9" w15:done="0"/>
  <w15:commentEx w15:paraId="5E71F5A4" w15:done="0"/>
  <w15:commentEx w15:paraId="06FE097E" w15:done="0"/>
  <w15:commentEx w15:paraId="1CE4C6AC" w15:done="0"/>
  <w15:commentEx w15:paraId="0BAF2445" w15:done="0"/>
  <w15:commentEx w15:paraId="5F88CED4" w15:done="0"/>
  <w15:commentEx w15:paraId="3CFF3393" w15:done="0"/>
  <w15:commentEx w15:paraId="780AC5AB" w15:done="0"/>
  <w15:commentEx w15:paraId="3E5186DB" w15:done="0"/>
  <w15:commentEx w15:paraId="0FB9591E" w15:done="0"/>
  <w15:commentEx w15:paraId="33551DF4" w15:done="0"/>
  <w15:commentEx w15:paraId="2A01238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EAECC" w16cex:dateUtc="2023-06-22T15: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CC9223" w16cid:durableId="283EAE11"/>
  <w16cid:commentId w16cid:paraId="793E8642" w16cid:durableId="283EAE12"/>
  <w16cid:commentId w16cid:paraId="781BCA70" w16cid:durableId="283EAE13"/>
  <w16cid:commentId w16cid:paraId="449E8B14" w16cid:durableId="283EAE14"/>
  <w16cid:commentId w16cid:paraId="2C5809A9" w16cid:durableId="283EAE15"/>
  <w16cid:commentId w16cid:paraId="593D5C58" w16cid:durableId="283EAE16"/>
  <w16cid:commentId w16cid:paraId="564C38B2" w16cid:durableId="283EAE17"/>
  <w16cid:commentId w16cid:paraId="1CE2E6D1" w16cid:durableId="283EAE18"/>
  <w16cid:commentId w16cid:paraId="389EDBB2" w16cid:durableId="283EAE19"/>
  <w16cid:commentId w16cid:paraId="0BB6487F" w16cid:durableId="283EAE1A"/>
  <w16cid:commentId w16cid:paraId="433DC9D3" w16cid:durableId="283EAE1B"/>
  <w16cid:commentId w16cid:paraId="3404DE17" w16cid:durableId="283EAE1C"/>
  <w16cid:commentId w16cid:paraId="186140A2" w16cid:durableId="283EAE1D"/>
  <w16cid:commentId w16cid:paraId="4710FE81" w16cid:durableId="283EAE1E"/>
  <w16cid:commentId w16cid:paraId="5EE4E672" w16cid:durableId="283EAE1F"/>
  <w16cid:commentId w16cid:paraId="53B136BF" w16cid:durableId="283EAE20"/>
  <w16cid:commentId w16cid:paraId="44567BF2" w16cid:durableId="283EAE21"/>
  <w16cid:commentId w16cid:paraId="6604C437" w16cid:durableId="283EAE22"/>
  <w16cid:commentId w16cid:paraId="4019EAB8" w16cid:durableId="283EAE23"/>
  <w16cid:commentId w16cid:paraId="770905C9" w16cid:durableId="283EAE24"/>
  <w16cid:commentId w16cid:paraId="4BF012ED" w16cid:durableId="283EAE25"/>
  <w16cid:commentId w16cid:paraId="536FB889" w16cid:durableId="283EAE26"/>
  <w16cid:commentId w16cid:paraId="106ED16D" w16cid:durableId="283EAE27"/>
  <w16cid:commentId w16cid:paraId="419313CA" w16cid:durableId="283EAE28"/>
  <w16cid:commentId w16cid:paraId="56626B39" w16cid:durableId="283EAE29"/>
  <w16cid:commentId w16cid:paraId="0E773699" w16cid:durableId="283EAE2A"/>
  <w16cid:commentId w16cid:paraId="22A6A3AD" w16cid:durableId="283EAE2B"/>
  <w16cid:commentId w16cid:paraId="43F6FCAD" w16cid:durableId="283EAE2C"/>
  <w16cid:commentId w16cid:paraId="716A1613" w16cid:durableId="283EAE2D"/>
  <w16cid:commentId w16cid:paraId="2637213A" w16cid:durableId="283EAE2E"/>
  <w16cid:commentId w16cid:paraId="23D1FD0C" w16cid:durableId="283EAE2F"/>
  <w16cid:commentId w16cid:paraId="24098C5C" w16cid:durableId="283EAE30"/>
  <w16cid:commentId w16cid:paraId="03C224CF" w16cid:durableId="283EAE31"/>
  <w16cid:commentId w16cid:paraId="123C2CA3" w16cid:durableId="283EAE32"/>
  <w16cid:commentId w16cid:paraId="16C23DB1" w16cid:durableId="283EAE33"/>
  <w16cid:commentId w16cid:paraId="7BA6852F" w16cid:durableId="283EAE34"/>
  <w16cid:commentId w16cid:paraId="2DDE7A8B" w16cid:durableId="283EAE35"/>
  <w16cid:commentId w16cid:paraId="00BA63D7" w16cid:durableId="283EAECC"/>
  <w16cid:commentId w16cid:paraId="0E11EBAA" w16cid:durableId="283EAE36"/>
  <w16cid:commentId w16cid:paraId="09EAF2F0" w16cid:durableId="283EAE37"/>
  <w16cid:commentId w16cid:paraId="0233E965" w16cid:durableId="283EAE38"/>
  <w16cid:commentId w16cid:paraId="22FAFE93" w16cid:durableId="283EAE39"/>
  <w16cid:commentId w16cid:paraId="6D529C5A" w16cid:durableId="283EAE3A"/>
  <w16cid:commentId w16cid:paraId="178996B4" w16cid:durableId="283EAE3B"/>
  <w16cid:commentId w16cid:paraId="0715459B" w16cid:durableId="283EAE3C"/>
  <w16cid:commentId w16cid:paraId="05B867C4" w16cid:durableId="283EAE3D"/>
  <w16cid:commentId w16cid:paraId="3BEB9FFE" w16cid:durableId="283EAE3E"/>
  <w16cid:commentId w16cid:paraId="1729E39E" w16cid:durableId="283EAE3F"/>
  <w16cid:commentId w16cid:paraId="1B494870" w16cid:durableId="283EAE40"/>
  <w16cid:commentId w16cid:paraId="55CFA740" w16cid:durableId="283EAE41"/>
  <w16cid:commentId w16cid:paraId="424B6650" w16cid:durableId="283EAE42"/>
  <w16cid:commentId w16cid:paraId="676F07D9" w16cid:durableId="283EAE43"/>
  <w16cid:commentId w16cid:paraId="5E71F5A4" w16cid:durableId="283EAE44"/>
  <w16cid:commentId w16cid:paraId="06FE097E" w16cid:durableId="283EAE45"/>
  <w16cid:commentId w16cid:paraId="1CE4C6AC" w16cid:durableId="283EAE46"/>
  <w16cid:commentId w16cid:paraId="0BAF2445" w16cid:durableId="283EAE47"/>
  <w16cid:commentId w16cid:paraId="5F88CED4" w16cid:durableId="283EAE48"/>
  <w16cid:commentId w16cid:paraId="3CFF3393" w16cid:durableId="283EAE49"/>
  <w16cid:commentId w16cid:paraId="780AC5AB" w16cid:durableId="283EAE4A"/>
  <w16cid:commentId w16cid:paraId="3E5186DB" w16cid:durableId="283EAE4B"/>
  <w16cid:commentId w16cid:paraId="0FB9591E" w16cid:durableId="283EAE4C"/>
  <w16cid:commentId w16cid:paraId="33551DF4" w16cid:durableId="283EAE4D"/>
  <w16cid:commentId w16cid:paraId="2A012384" w16cid:durableId="283EAE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FD3860" w14:textId="77777777" w:rsidR="00813351" w:rsidRDefault="00813351" w:rsidP="007E5A53">
      <w:pPr>
        <w:spacing w:after="0" w:line="240" w:lineRule="auto"/>
      </w:pPr>
      <w:r>
        <w:separator/>
      </w:r>
    </w:p>
  </w:endnote>
  <w:endnote w:type="continuationSeparator" w:id="0">
    <w:p w14:paraId="1B857D80" w14:textId="77777777" w:rsidR="00813351" w:rsidRDefault="00813351" w:rsidP="007E5A53">
      <w:pPr>
        <w:spacing w:after="0" w:line="240" w:lineRule="auto"/>
      </w:pPr>
      <w:r>
        <w:continuationSeparator/>
      </w:r>
    </w:p>
  </w:endnote>
  <w:endnote w:type="continuationNotice" w:id="1">
    <w:p w14:paraId="1DF7627A" w14:textId="77777777" w:rsidR="00813351" w:rsidRDefault="0081335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6307015"/>
      <w:docPartObj>
        <w:docPartGallery w:val="Page Numbers (Bottom of Page)"/>
        <w:docPartUnique/>
      </w:docPartObj>
    </w:sdtPr>
    <w:sdtEndPr>
      <w:rPr>
        <w:noProof/>
      </w:rPr>
    </w:sdtEndPr>
    <w:sdtContent>
      <w:p w14:paraId="72A3E2DE" w14:textId="6FE74BD8" w:rsidR="000F1AA2" w:rsidRDefault="000F1AA2">
        <w:pPr>
          <w:pStyle w:val="Footer"/>
          <w:jc w:val="right"/>
        </w:pPr>
        <w:r>
          <w:fldChar w:fldCharType="begin"/>
        </w:r>
        <w:r>
          <w:instrText xml:space="preserve"> PAGE   \* MERGEFORMAT </w:instrText>
        </w:r>
        <w:r>
          <w:fldChar w:fldCharType="separate"/>
        </w:r>
        <w:r w:rsidR="00813351">
          <w:rPr>
            <w:noProof/>
          </w:rPr>
          <w:t>1</w:t>
        </w:r>
        <w:r>
          <w:rPr>
            <w:noProof/>
          </w:rPr>
          <w:fldChar w:fldCharType="end"/>
        </w:r>
      </w:p>
    </w:sdtContent>
  </w:sdt>
  <w:p w14:paraId="561F79DD" w14:textId="77777777" w:rsidR="000F1AA2" w:rsidRDefault="000F1A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2CE624" w14:textId="77777777" w:rsidR="00813351" w:rsidRDefault="00813351" w:rsidP="007E5A53">
      <w:pPr>
        <w:spacing w:after="0" w:line="240" w:lineRule="auto"/>
      </w:pPr>
      <w:r>
        <w:separator/>
      </w:r>
    </w:p>
  </w:footnote>
  <w:footnote w:type="continuationSeparator" w:id="0">
    <w:p w14:paraId="576935A7" w14:textId="77777777" w:rsidR="00813351" w:rsidRDefault="00813351" w:rsidP="007E5A53">
      <w:pPr>
        <w:spacing w:after="0" w:line="240" w:lineRule="auto"/>
      </w:pPr>
      <w:r>
        <w:continuationSeparator/>
      </w:r>
    </w:p>
  </w:footnote>
  <w:footnote w:type="continuationNotice" w:id="1">
    <w:p w14:paraId="710C1C51" w14:textId="77777777" w:rsidR="00813351" w:rsidRDefault="0081335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A0FDF"/>
    <w:multiLevelType w:val="hybridMultilevel"/>
    <w:tmpl w:val="F09C1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440EEC"/>
    <w:multiLevelType w:val="hybridMultilevel"/>
    <w:tmpl w:val="2A88F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444EC5"/>
    <w:multiLevelType w:val="hybridMultilevel"/>
    <w:tmpl w:val="371A5B26"/>
    <w:lvl w:ilvl="0" w:tplc="0032DF90">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902CE5"/>
    <w:multiLevelType w:val="hybridMultilevel"/>
    <w:tmpl w:val="8CDA3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815C68"/>
    <w:multiLevelType w:val="hybridMultilevel"/>
    <w:tmpl w:val="77021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856CBD"/>
    <w:multiLevelType w:val="hybridMultilevel"/>
    <w:tmpl w:val="24DEABF2"/>
    <w:lvl w:ilvl="0" w:tplc="5E02EE2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CD1DA3"/>
    <w:multiLevelType w:val="hybridMultilevel"/>
    <w:tmpl w:val="5A38A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381394"/>
    <w:multiLevelType w:val="hybridMultilevel"/>
    <w:tmpl w:val="8E6E8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152919"/>
    <w:multiLevelType w:val="hybridMultilevel"/>
    <w:tmpl w:val="884E9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A35BD2"/>
    <w:multiLevelType w:val="hybridMultilevel"/>
    <w:tmpl w:val="4386C650"/>
    <w:lvl w:ilvl="0" w:tplc="9AB4868C">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1B494B"/>
    <w:multiLevelType w:val="hybridMultilevel"/>
    <w:tmpl w:val="2CC8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9805736">
    <w:abstractNumId w:val="10"/>
  </w:num>
  <w:num w:numId="2" w16cid:durableId="197399629">
    <w:abstractNumId w:val="8"/>
  </w:num>
  <w:num w:numId="3" w16cid:durableId="137042400">
    <w:abstractNumId w:val="0"/>
  </w:num>
  <w:num w:numId="4" w16cid:durableId="32390688">
    <w:abstractNumId w:val="6"/>
  </w:num>
  <w:num w:numId="5" w16cid:durableId="1185558460">
    <w:abstractNumId w:val="3"/>
  </w:num>
  <w:num w:numId="6" w16cid:durableId="1573852968">
    <w:abstractNumId w:val="1"/>
  </w:num>
  <w:num w:numId="7" w16cid:durableId="1911963774">
    <w:abstractNumId w:val="4"/>
  </w:num>
  <w:num w:numId="8" w16cid:durableId="1035352487">
    <w:abstractNumId w:val="7"/>
  </w:num>
  <w:num w:numId="9" w16cid:durableId="1612276781">
    <w:abstractNumId w:val="2"/>
  </w:num>
  <w:num w:numId="10" w16cid:durableId="313418181">
    <w:abstractNumId w:val="9"/>
  </w:num>
  <w:num w:numId="11" w16cid:durableId="1342051715">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
    <w15:presenceInfo w15:providerId="Windows Live" w15:userId="68ba8fcec572d08f"/>
  </w15:person>
  <w15:person w15:author="Liam Berigan">
    <w15:presenceInfo w15:providerId="Windows Live" w15:userId="b424e30a7aea52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8C0"/>
    <w:rsid w:val="00000A1B"/>
    <w:rsid w:val="000018B6"/>
    <w:rsid w:val="00001FB1"/>
    <w:rsid w:val="00001FF5"/>
    <w:rsid w:val="00002862"/>
    <w:rsid w:val="00002A1E"/>
    <w:rsid w:val="000034CF"/>
    <w:rsid w:val="0000360F"/>
    <w:rsid w:val="00003CDF"/>
    <w:rsid w:val="00004DA6"/>
    <w:rsid w:val="000059B8"/>
    <w:rsid w:val="00007423"/>
    <w:rsid w:val="00007A08"/>
    <w:rsid w:val="00007B05"/>
    <w:rsid w:val="00007DE9"/>
    <w:rsid w:val="000109BB"/>
    <w:rsid w:val="00011A53"/>
    <w:rsid w:val="00013BF9"/>
    <w:rsid w:val="00013C36"/>
    <w:rsid w:val="0001477E"/>
    <w:rsid w:val="000166A0"/>
    <w:rsid w:val="00017DD1"/>
    <w:rsid w:val="00021770"/>
    <w:rsid w:val="00022CA2"/>
    <w:rsid w:val="00025F2A"/>
    <w:rsid w:val="00027076"/>
    <w:rsid w:val="000271CE"/>
    <w:rsid w:val="00027314"/>
    <w:rsid w:val="000274E7"/>
    <w:rsid w:val="00027D90"/>
    <w:rsid w:val="0003154A"/>
    <w:rsid w:val="000315A6"/>
    <w:rsid w:val="00031A5C"/>
    <w:rsid w:val="00031EA8"/>
    <w:rsid w:val="00032504"/>
    <w:rsid w:val="00032526"/>
    <w:rsid w:val="00033C31"/>
    <w:rsid w:val="00033DC0"/>
    <w:rsid w:val="00034454"/>
    <w:rsid w:val="00035590"/>
    <w:rsid w:val="000356F1"/>
    <w:rsid w:val="00035C2D"/>
    <w:rsid w:val="00037628"/>
    <w:rsid w:val="00041A4C"/>
    <w:rsid w:val="00041A55"/>
    <w:rsid w:val="0004210E"/>
    <w:rsid w:val="00045DD7"/>
    <w:rsid w:val="00045F54"/>
    <w:rsid w:val="00046485"/>
    <w:rsid w:val="0004656C"/>
    <w:rsid w:val="00046BE1"/>
    <w:rsid w:val="000520EA"/>
    <w:rsid w:val="00052A38"/>
    <w:rsid w:val="00055074"/>
    <w:rsid w:val="00056D07"/>
    <w:rsid w:val="000579DB"/>
    <w:rsid w:val="00060373"/>
    <w:rsid w:val="000626A2"/>
    <w:rsid w:val="0006297B"/>
    <w:rsid w:val="00064489"/>
    <w:rsid w:val="0006491D"/>
    <w:rsid w:val="00064FA9"/>
    <w:rsid w:val="000668A8"/>
    <w:rsid w:val="00067C92"/>
    <w:rsid w:val="000700B8"/>
    <w:rsid w:val="00070A88"/>
    <w:rsid w:val="00075352"/>
    <w:rsid w:val="000759AB"/>
    <w:rsid w:val="00080767"/>
    <w:rsid w:val="0008209E"/>
    <w:rsid w:val="0008299D"/>
    <w:rsid w:val="000833B4"/>
    <w:rsid w:val="00084D82"/>
    <w:rsid w:val="00085494"/>
    <w:rsid w:val="00087C65"/>
    <w:rsid w:val="00091982"/>
    <w:rsid w:val="00092380"/>
    <w:rsid w:val="000926B1"/>
    <w:rsid w:val="00092A1B"/>
    <w:rsid w:val="000943D8"/>
    <w:rsid w:val="00095DCA"/>
    <w:rsid w:val="00097C45"/>
    <w:rsid w:val="000A0B07"/>
    <w:rsid w:val="000A21C0"/>
    <w:rsid w:val="000A30D4"/>
    <w:rsid w:val="000A37B2"/>
    <w:rsid w:val="000A3FAF"/>
    <w:rsid w:val="000A4552"/>
    <w:rsid w:val="000A49CF"/>
    <w:rsid w:val="000A4FCC"/>
    <w:rsid w:val="000A55E9"/>
    <w:rsid w:val="000A5C84"/>
    <w:rsid w:val="000A795B"/>
    <w:rsid w:val="000B0EB7"/>
    <w:rsid w:val="000B2022"/>
    <w:rsid w:val="000B2FC8"/>
    <w:rsid w:val="000B41FC"/>
    <w:rsid w:val="000B4230"/>
    <w:rsid w:val="000B4DF8"/>
    <w:rsid w:val="000B4F2B"/>
    <w:rsid w:val="000B5A6E"/>
    <w:rsid w:val="000B5B26"/>
    <w:rsid w:val="000B754A"/>
    <w:rsid w:val="000C20F8"/>
    <w:rsid w:val="000C3329"/>
    <w:rsid w:val="000C44AF"/>
    <w:rsid w:val="000C488B"/>
    <w:rsid w:val="000C4EF1"/>
    <w:rsid w:val="000C514F"/>
    <w:rsid w:val="000C6D87"/>
    <w:rsid w:val="000D2177"/>
    <w:rsid w:val="000D223E"/>
    <w:rsid w:val="000D27BF"/>
    <w:rsid w:val="000D339F"/>
    <w:rsid w:val="000D3989"/>
    <w:rsid w:val="000D4CF3"/>
    <w:rsid w:val="000D6C7D"/>
    <w:rsid w:val="000E04E0"/>
    <w:rsid w:val="000E0BA2"/>
    <w:rsid w:val="000E203D"/>
    <w:rsid w:val="000E2878"/>
    <w:rsid w:val="000E37EC"/>
    <w:rsid w:val="000E6582"/>
    <w:rsid w:val="000E7397"/>
    <w:rsid w:val="000E775A"/>
    <w:rsid w:val="000E78FE"/>
    <w:rsid w:val="000F0EAE"/>
    <w:rsid w:val="000F1794"/>
    <w:rsid w:val="000F1AA2"/>
    <w:rsid w:val="000F1AF0"/>
    <w:rsid w:val="000F2A7C"/>
    <w:rsid w:val="000F3951"/>
    <w:rsid w:val="000F470C"/>
    <w:rsid w:val="000F5BCC"/>
    <w:rsid w:val="000F706C"/>
    <w:rsid w:val="0010010C"/>
    <w:rsid w:val="001004AD"/>
    <w:rsid w:val="001005A5"/>
    <w:rsid w:val="001005F5"/>
    <w:rsid w:val="00102577"/>
    <w:rsid w:val="00104D10"/>
    <w:rsid w:val="00105439"/>
    <w:rsid w:val="001056D4"/>
    <w:rsid w:val="00105ECB"/>
    <w:rsid w:val="0010606E"/>
    <w:rsid w:val="00106F81"/>
    <w:rsid w:val="00107CD6"/>
    <w:rsid w:val="0011132A"/>
    <w:rsid w:val="00114725"/>
    <w:rsid w:val="0011754C"/>
    <w:rsid w:val="00117ED9"/>
    <w:rsid w:val="00120F46"/>
    <w:rsid w:val="0012299D"/>
    <w:rsid w:val="00122C89"/>
    <w:rsid w:val="00123286"/>
    <w:rsid w:val="001246BC"/>
    <w:rsid w:val="001247FA"/>
    <w:rsid w:val="00124CF5"/>
    <w:rsid w:val="00124CF6"/>
    <w:rsid w:val="00126849"/>
    <w:rsid w:val="001273E3"/>
    <w:rsid w:val="00130CEB"/>
    <w:rsid w:val="00130FA5"/>
    <w:rsid w:val="0013116F"/>
    <w:rsid w:val="0013173B"/>
    <w:rsid w:val="0013290D"/>
    <w:rsid w:val="001330EA"/>
    <w:rsid w:val="001334F4"/>
    <w:rsid w:val="00135A5B"/>
    <w:rsid w:val="00135A60"/>
    <w:rsid w:val="00135BCD"/>
    <w:rsid w:val="00135CC2"/>
    <w:rsid w:val="001361FF"/>
    <w:rsid w:val="00137EB9"/>
    <w:rsid w:val="00140E86"/>
    <w:rsid w:val="001414FD"/>
    <w:rsid w:val="0014268B"/>
    <w:rsid w:val="00142B1A"/>
    <w:rsid w:val="001434E3"/>
    <w:rsid w:val="0014550A"/>
    <w:rsid w:val="0014589F"/>
    <w:rsid w:val="00150C8A"/>
    <w:rsid w:val="00151F5C"/>
    <w:rsid w:val="0015273D"/>
    <w:rsid w:val="001528B9"/>
    <w:rsid w:val="00152E38"/>
    <w:rsid w:val="0015339C"/>
    <w:rsid w:val="0015372C"/>
    <w:rsid w:val="00153A3E"/>
    <w:rsid w:val="00155475"/>
    <w:rsid w:val="00162245"/>
    <w:rsid w:val="0016224D"/>
    <w:rsid w:val="00162947"/>
    <w:rsid w:val="00162D5E"/>
    <w:rsid w:val="001631BF"/>
    <w:rsid w:val="001635B5"/>
    <w:rsid w:val="0016376E"/>
    <w:rsid w:val="00165093"/>
    <w:rsid w:val="001658F2"/>
    <w:rsid w:val="00166583"/>
    <w:rsid w:val="00166A50"/>
    <w:rsid w:val="00167B33"/>
    <w:rsid w:val="00170E44"/>
    <w:rsid w:val="0017103D"/>
    <w:rsid w:val="001721DD"/>
    <w:rsid w:val="0017227A"/>
    <w:rsid w:val="001726E6"/>
    <w:rsid w:val="00173792"/>
    <w:rsid w:val="00174A0B"/>
    <w:rsid w:val="00174A16"/>
    <w:rsid w:val="0017677A"/>
    <w:rsid w:val="00177AF0"/>
    <w:rsid w:val="00180303"/>
    <w:rsid w:val="001803CB"/>
    <w:rsid w:val="00180D4F"/>
    <w:rsid w:val="00182CDD"/>
    <w:rsid w:val="00187836"/>
    <w:rsid w:val="00190202"/>
    <w:rsid w:val="00193D58"/>
    <w:rsid w:val="001949CE"/>
    <w:rsid w:val="0019553D"/>
    <w:rsid w:val="00196CF8"/>
    <w:rsid w:val="001976F4"/>
    <w:rsid w:val="001A199F"/>
    <w:rsid w:val="001A2463"/>
    <w:rsid w:val="001A3773"/>
    <w:rsid w:val="001A4620"/>
    <w:rsid w:val="001A508C"/>
    <w:rsid w:val="001A53CF"/>
    <w:rsid w:val="001A623F"/>
    <w:rsid w:val="001A6522"/>
    <w:rsid w:val="001A7B7A"/>
    <w:rsid w:val="001A7E03"/>
    <w:rsid w:val="001B104E"/>
    <w:rsid w:val="001B1801"/>
    <w:rsid w:val="001B232A"/>
    <w:rsid w:val="001B3286"/>
    <w:rsid w:val="001B3CD5"/>
    <w:rsid w:val="001B3DD2"/>
    <w:rsid w:val="001B3DFB"/>
    <w:rsid w:val="001B681A"/>
    <w:rsid w:val="001C0EA8"/>
    <w:rsid w:val="001C1277"/>
    <w:rsid w:val="001C1687"/>
    <w:rsid w:val="001C19A5"/>
    <w:rsid w:val="001C2232"/>
    <w:rsid w:val="001C241B"/>
    <w:rsid w:val="001C460E"/>
    <w:rsid w:val="001C4AB7"/>
    <w:rsid w:val="001C518D"/>
    <w:rsid w:val="001C6519"/>
    <w:rsid w:val="001C66B4"/>
    <w:rsid w:val="001D0577"/>
    <w:rsid w:val="001D2965"/>
    <w:rsid w:val="001D2C4E"/>
    <w:rsid w:val="001D4C13"/>
    <w:rsid w:val="001D5C4C"/>
    <w:rsid w:val="001D5F75"/>
    <w:rsid w:val="001D6D0A"/>
    <w:rsid w:val="001E08BC"/>
    <w:rsid w:val="001E0BF4"/>
    <w:rsid w:val="001E15C7"/>
    <w:rsid w:val="001E1BB6"/>
    <w:rsid w:val="001E3351"/>
    <w:rsid w:val="001F0786"/>
    <w:rsid w:val="001F1470"/>
    <w:rsid w:val="001F198D"/>
    <w:rsid w:val="001F22F0"/>
    <w:rsid w:val="001F2F87"/>
    <w:rsid w:val="001F31E2"/>
    <w:rsid w:val="001F3EA1"/>
    <w:rsid w:val="001F4196"/>
    <w:rsid w:val="001F5D02"/>
    <w:rsid w:val="001F6ADA"/>
    <w:rsid w:val="001F703B"/>
    <w:rsid w:val="001F7A4A"/>
    <w:rsid w:val="002002E0"/>
    <w:rsid w:val="00200C5E"/>
    <w:rsid w:val="00200E85"/>
    <w:rsid w:val="00202704"/>
    <w:rsid w:val="00204AB0"/>
    <w:rsid w:val="00204B24"/>
    <w:rsid w:val="002052B2"/>
    <w:rsid w:val="002060E2"/>
    <w:rsid w:val="002075D2"/>
    <w:rsid w:val="00207C80"/>
    <w:rsid w:val="00210D9F"/>
    <w:rsid w:val="0021142C"/>
    <w:rsid w:val="00212324"/>
    <w:rsid w:val="002124D8"/>
    <w:rsid w:val="00212A00"/>
    <w:rsid w:val="00213102"/>
    <w:rsid w:val="00213B17"/>
    <w:rsid w:val="00214092"/>
    <w:rsid w:val="0021442E"/>
    <w:rsid w:val="00214D29"/>
    <w:rsid w:val="00215517"/>
    <w:rsid w:val="002162FC"/>
    <w:rsid w:val="0022031A"/>
    <w:rsid w:val="00220581"/>
    <w:rsid w:val="00221236"/>
    <w:rsid w:val="00221680"/>
    <w:rsid w:val="00221B4E"/>
    <w:rsid w:val="00221B51"/>
    <w:rsid w:val="00221DB3"/>
    <w:rsid w:val="00221E7C"/>
    <w:rsid w:val="002226DF"/>
    <w:rsid w:val="00222C8F"/>
    <w:rsid w:val="002238B6"/>
    <w:rsid w:val="00223918"/>
    <w:rsid w:val="00224162"/>
    <w:rsid w:val="00225779"/>
    <w:rsid w:val="002262A3"/>
    <w:rsid w:val="002304E5"/>
    <w:rsid w:val="00231E6C"/>
    <w:rsid w:val="00232D62"/>
    <w:rsid w:val="0023310A"/>
    <w:rsid w:val="00233606"/>
    <w:rsid w:val="00233FC3"/>
    <w:rsid w:val="002342A8"/>
    <w:rsid w:val="002344CB"/>
    <w:rsid w:val="002346B8"/>
    <w:rsid w:val="00237AFD"/>
    <w:rsid w:val="0024179D"/>
    <w:rsid w:val="00241A92"/>
    <w:rsid w:val="0024243C"/>
    <w:rsid w:val="00242A89"/>
    <w:rsid w:val="00242D53"/>
    <w:rsid w:val="00242DD3"/>
    <w:rsid w:val="00242E59"/>
    <w:rsid w:val="00244776"/>
    <w:rsid w:val="0024523D"/>
    <w:rsid w:val="00246411"/>
    <w:rsid w:val="0025129B"/>
    <w:rsid w:val="00252968"/>
    <w:rsid w:val="002529DD"/>
    <w:rsid w:val="00252CEB"/>
    <w:rsid w:val="00253256"/>
    <w:rsid w:val="00253D0F"/>
    <w:rsid w:val="00255AA0"/>
    <w:rsid w:val="002603B6"/>
    <w:rsid w:val="002610F7"/>
    <w:rsid w:val="00263F4F"/>
    <w:rsid w:val="00264AB4"/>
    <w:rsid w:val="0026522F"/>
    <w:rsid w:val="0026523F"/>
    <w:rsid w:val="00265623"/>
    <w:rsid w:val="00265F21"/>
    <w:rsid w:val="002709AD"/>
    <w:rsid w:val="0027153D"/>
    <w:rsid w:val="00271779"/>
    <w:rsid w:val="00271945"/>
    <w:rsid w:val="00271AB2"/>
    <w:rsid w:val="002740BD"/>
    <w:rsid w:val="00274BB6"/>
    <w:rsid w:val="00276F26"/>
    <w:rsid w:val="0027771C"/>
    <w:rsid w:val="00277C78"/>
    <w:rsid w:val="00277D42"/>
    <w:rsid w:val="00282974"/>
    <w:rsid w:val="00284C51"/>
    <w:rsid w:val="00285850"/>
    <w:rsid w:val="00285B67"/>
    <w:rsid w:val="00286D53"/>
    <w:rsid w:val="00287D60"/>
    <w:rsid w:val="00287DB1"/>
    <w:rsid w:val="00290D60"/>
    <w:rsid w:val="00290E02"/>
    <w:rsid w:val="00291500"/>
    <w:rsid w:val="00291709"/>
    <w:rsid w:val="00291777"/>
    <w:rsid w:val="002917F5"/>
    <w:rsid w:val="00292B67"/>
    <w:rsid w:val="0029340A"/>
    <w:rsid w:val="0029342C"/>
    <w:rsid w:val="00293528"/>
    <w:rsid w:val="002935C6"/>
    <w:rsid w:val="0029545F"/>
    <w:rsid w:val="002A03A6"/>
    <w:rsid w:val="002A0582"/>
    <w:rsid w:val="002A0691"/>
    <w:rsid w:val="002A1EDF"/>
    <w:rsid w:val="002A23F7"/>
    <w:rsid w:val="002A2FAE"/>
    <w:rsid w:val="002A3990"/>
    <w:rsid w:val="002A4162"/>
    <w:rsid w:val="002A73F9"/>
    <w:rsid w:val="002A7D72"/>
    <w:rsid w:val="002B0B91"/>
    <w:rsid w:val="002B1B02"/>
    <w:rsid w:val="002B2456"/>
    <w:rsid w:val="002B26DA"/>
    <w:rsid w:val="002B3874"/>
    <w:rsid w:val="002B54EA"/>
    <w:rsid w:val="002B6DDA"/>
    <w:rsid w:val="002B7CCE"/>
    <w:rsid w:val="002B7D3B"/>
    <w:rsid w:val="002C1305"/>
    <w:rsid w:val="002C1330"/>
    <w:rsid w:val="002C181B"/>
    <w:rsid w:val="002C1A31"/>
    <w:rsid w:val="002C369D"/>
    <w:rsid w:val="002C53C2"/>
    <w:rsid w:val="002C594E"/>
    <w:rsid w:val="002C7857"/>
    <w:rsid w:val="002D1B90"/>
    <w:rsid w:val="002D1F07"/>
    <w:rsid w:val="002D2BD8"/>
    <w:rsid w:val="002D3045"/>
    <w:rsid w:val="002D448F"/>
    <w:rsid w:val="002D5C98"/>
    <w:rsid w:val="002D5C9F"/>
    <w:rsid w:val="002D683F"/>
    <w:rsid w:val="002D6B6B"/>
    <w:rsid w:val="002E038B"/>
    <w:rsid w:val="002E4872"/>
    <w:rsid w:val="002E5134"/>
    <w:rsid w:val="002E645F"/>
    <w:rsid w:val="002E7067"/>
    <w:rsid w:val="002F14AB"/>
    <w:rsid w:val="002F17A7"/>
    <w:rsid w:val="002F2744"/>
    <w:rsid w:val="002F2CDA"/>
    <w:rsid w:val="002F32AA"/>
    <w:rsid w:val="002F3588"/>
    <w:rsid w:val="002F36CE"/>
    <w:rsid w:val="002F3F88"/>
    <w:rsid w:val="002F4F46"/>
    <w:rsid w:val="002F7123"/>
    <w:rsid w:val="002F7247"/>
    <w:rsid w:val="002F7562"/>
    <w:rsid w:val="00300F52"/>
    <w:rsid w:val="00300FBE"/>
    <w:rsid w:val="00301C21"/>
    <w:rsid w:val="00304E40"/>
    <w:rsid w:val="0030577B"/>
    <w:rsid w:val="003058CB"/>
    <w:rsid w:val="00306A08"/>
    <w:rsid w:val="0030757B"/>
    <w:rsid w:val="003102AF"/>
    <w:rsid w:val="00310FC5"/>
    <w:rsid w:val="0031112F"/>
    <w:rsid w:val="00311CA2"/>
    <w:rsid w:val="00312AF3"/>
    <w:rsid w:val="003170C3"/>
    <w:rsid w:val="003178C5"/>
    <w:rsid w:val="00320A81"/>
    <w:rsid w:val="00320E63"/>
    <w:rsid w:val="003214C1"/>
    <w:rsid w:val="0032157F"/>
    <w:rsid w:val="00323442"/>
    <w:rsid w:val="0032388F"/>
    <w:rsid w:val="00325C1F"/>
    <w:rsid w:val="00326079"/>
    <w:rsid w:val="00330E32"/>
    <w:rsid w:val="00331A79"/>
    <w:rsid w:val="0033281D"/>
    <w:rsid w:val="0033302B"/>
    <w:rsid w:val="00333791"/>
    <w:rsid w:val="00334B17"/>
    <w:rsid w:val="0033520B"/>
    <w:rsid w:val="00335A0A"/>
    <w:rsid w:val="00335C33"/>
    <w:rsid w:val="0033757C"/>
    <w:rsid w:val="00340AAE"/>
    <w:rsid w:val="003417C6"/>
    <w:rsid w:val="003420C9"/>
    <w:rsid w:val="00342F31"/>
    <w:rsid w:val="003445F0"/>
    <w:rsid w:val="00346DBD"/>
    <w:rsid w:val="00347DD9"/>
    <w:rsid w:val="003505A7"/>
    <w:rsid w:val="0035069C"/>
    <w:rsid w:val="00351253"/>
    <w:rsid w:val="00352032"/>
    <w:rsid w:val="00352D53"/>
    <w:rsid w:val="003550E7"/>
    <w:rsid w:val="00356601"/>
    <w:rsid w:val="00356BB0"/>
    <w:rsid w:val="00356EC3"/>
    <w:rsid w:val="003600C6"/>
    <w:rsid w:val="003600D2"/>
    <w:rsid w:val="00361424"/>
    <w:rsid w:val="003616DA"/>
    <w:rsid w:val="003617CC"/>
    <w:rsid w:val="00361D95"/>
    <w:rsid w:val="00362489"/>
    <w:rsid w:val="00362589"/>
    <w:rsid w:val="00362733"/>
    <w:rsid w:val="0036305E"/>
    <w:rsid w:val="00363169"/>
    <w:rsid w:val="003660DF"/>
    <w:rsid w:val="003668E4"/>
    <w:rsid w:val="003675FE"/>
    <w:rsid w:val="00367957"/>
    <w:rsid w:val="00370438"/>
    <w:rsid w:val="003711F9"/>
    <w:rsid w:val="003720B4"/>
    <w:rsid w:val="003724B8"/>
    <w:rsid w:val="003730B5"/>
    <w:rsid w:val="003746A4"/>
    <w:rsid w:val="003749B4"/>
    <w:rsid w:val="0037709F"/>
    <w:rsid w:val="00377229"/>
    <w:rsid w:val="00380161"/>
    <w:rsid w:val="0038095D"/>
    <w:rsid w:val="00380E30"/>
    <w:rsid w:val="00380E44"/>
    <w:rsid w:val="003819D5"/>
    <w:rsid w:val="00383C2F"/>
    <w:rsid w:val="00384514"/>
    <w:rsid w:val="00384674"/>
    <w:rsid w:val="00385A2E"/>
    <w:rsid w:val="003911C9"/>
    <w:rsid w:val="00392AC2"/>
    <w:rsid w:val="003932B2"/>
    <w:rsid w:val="0039352E"/>
    <w:rsid w:val="003937BB"/>
    <w:rsid w:val="00394ED6"/>
    <w:rsid w:val="00395493"/>
    <w:rsid w:val="003961D8"/>
    <w:rsid w:val="003961FF"/>
    <w:rsid w:val="00396C6A"/>
    <w:rsid w:val="00397400"/>
    <w:rsid w:val="00397C27"/>
    <w:rsid w:val="003A2BF5"/>
    <w:rsid w:val="003A4DB3"/>
    <w:rsid w:val="003A50E3"/>
    <w:rsid w:val="003A53DC"/>
    <w:rsid w:val="003A631C"/>
    <w:rsid w:val="003A6E6D"/>
    <w:rsid w:val="003B0066"/>
    <w:rsid w:val="003B0428"/>
    <w:rsid w:val="003B1916"/>
    <w:rsid w:val="003B3C5F"/>
    <w:rsid w:val="003B42FF"/>
    <w:rsid w:val="003B4A24"/>
    <w:rsid w:val="003B4ADB"/>
    <w:rsid w:val="003B6BC8"/>
    <w:rsid w:val="003B7293"/>
    <w:rsid w:val="003C128A"/>
    <w:rsid w:val="003C20B5"/>
    <w:rsid w:val="003C33C8"/>
    <w:rsid w:val="003C532A"/>
    <w:rsid w:val="003C7ABE"/>
    <w:rsid w:val="003C7F3D"/>
    <w:rsid w:val="003D12C1"/>
    <w:rsid w:val="003D2185"/>
    <w:rsid w:val="003D2397"/>
    <w:rsid w:val="003D2C20"/>
    <w:rsid w:val="003D2C26"/>
    <w:rsid w:val="003D3175"/>
    <w:rsid w:val="003D387C"/>
    <w:rsid w:val="003D39BD"/>
    <w:rsid w:val="003D3E5B"/>
    <w:rsid w:val="003D4670"/>
    <w:rsid w:val="003D4BDC"/>
    <w:rsid w:val="003D4C03"/>
    <w:rsid w:val="003D4F90"/>
    <w:rsid w:val="003D5302"/>
    <w:rsid w:val="003D54CB"/>
    <w:rsid w:val="003E005D"/>
    <w:rsid w:val="003E0726"/>
    <w:rsid w:val="003E343B"/>
    <w:rsid w:val="003E4F2F"/>
    <w:rsid w:val="003E6BFB"/>
    <w:rsid w:val="003E7633"/>
    <w:rsid w:val="003E7B88"/>
    <w:rsid w:val="003F03CA"/>
    <w:rsid w:val="003F10B6"/>
    <w:rsid w:val="003F1AA3"/>
    <w:rsid w:val="003F1DC9"/>
    <w:rsid w:val="003F353B"/>
    <w:rsid w:val="003F3D99"/>
    <w:rsid w:val="003F5D0C"/>
    <w:rsid w:val="003F78A6"/>
    <w:rsid w:val="004005B7"/>
    <w:rsid w:val="00400880"/>
    <w:rsid w:val="00400B9E"/>
    <w:rsid w:val="00401319"/>
    <w:rsid w:val="00401F22"/>
    <w:rsid w:val="00401F7D"/>
    <w:rsid w:val="004038BB"/>
    <w:rsid w:val="00406A00"/>
    <w:rsid w:val="00410663"/>
    <w:rsid w:val="00412032"/>
    <w:rsid w:val="00412DEA"/>
    <w:rsid w:val="00413097"/>
    <w:rsid w:val="004163FA"/>
    <w:rsid w:val="0041729C"/>
    <w:rsid w:val="0041793C"/>
    <w:rsid w:val="00417A8D"/>
    <w:rsid w:val="00420DA8"/>
    <w:rsid w:val="0042219A"/>
    <w:rsid w:val="004225ED"/>
    <w:rsid w:val="0042434E"/>
    <w:rsid w:val="004245DE"/>
    <w:rsid w:val="00425791"/>
    <w:rsid w:val="00426A46"/>
    <w:rsid w:val="00427616"/>
    <w:rsid w:val="00427C11"/>
    <w:rsid w:val="004300DD"/>
    <w:rsid w:val="004305A5"/>
    <w:rsid w:val="00431DED"/>
    <w:rsid w:val="00431EFA"/>
    <w:rsid w:val="00433C56"/>
    <w:rsid w:val="004342CB"/>
    <w:rsid w:val="0043437F"/>
    <w:rsid w:val="004346F1"/>
    <w:rsid w:val="00434F28"/>
    <w:rsid w:val="00435445"/>
    <w:rsid w:val="00436106"/>
    <w:rsid w:val="00440A25"/>
    <w:rsid w:val="00443CA3"/>
    <w:rsid w:val="004456AB"/>
    <w:rsid w:val="00446FCC"/>
    <w:rsid w:val="004509EB"/>
    <w:rsid w:val="00450AFA"/>
    <w:rsid w:val="00453C14"/>
    <w:rsid w:val="00460E15"/>
    <w:rsid w:val="004631F5"/>
    <w:rsid w:val="0046410B"/>
    <w:rsid w:val="0047045B"/>
    <w:rsid w:val="00470F8B"/>
    <w:rsid w:val="0047203B"/>
    <w:rsid w:val="00472D18"/>
    <w:rsid w:val="00473267"/>
    <w:rsid w:val="00474F8B"/>
    <w:rsid w:val="0047505E"/>
    <w:rsid w:val="004759E9"/>
    <w:rsid w:val="0047632B"/>
    <w:rsid w:val="0047644F"/>
    <w:rsid w:val="004776D0"/>
    <w:rsid w:val="00480DF4"/>
    <w:rsid w:val="0048286D"/>
    <w:rsid w:val="00482976"/>
    <w:rsid w:val="00483256"/>
    <w:rsid w:val="00483F2E"/>
    <w:rsid w:val="00484818"/>
    <w:rsid w:val="00484A55"/>
    <w:rsid w:val="00485CE1"/>
    <w:rsid w:val="00486A04"/>
    <w:rsid w:val="004873AB"/>
    <w:rsid w:val="00487705"/>
    <w:rsid w:val="00487E70"/>
    <w:rsid w:val="00490896"/>
    <w:rsid w:val="004928F0"/>
    <w:rsid w:val="004938C6"/>
    <w:rsid w:val="004941DD"/>
    <w:rsid w:val="00494D37"/>
    <w:rsid w:val="00495186"/>
    <w:rsid w:val="0049678D"/>
    <w:rsid w:val="004A2A2E"/>
    <w:rsid w:val="004A2D95"/>
    <w:rsid w:val="004A55D2"/>
    <w:rsid w:val="004A5A9C"/>
    <w:rsid w:val="004A6926"/>
    <w:rsid w:val="004A769B"/>
    <w:rsid w:val="004A7BAF"/>
    <w:rsid w:val="004B379D"/>
    <w:rsid w:val="004B408F"/>
    <w:rsid w:val="004B40EB"/>
    <w:rsid w:val="004B465D"/>
    <w:rsid w:val="004B4E9E"/>
    <w:rsid w:val="004B7BB7"/>
    <w:rsid w:val="004C0880"/>
    <w:rsid w:val="004C0D0E"/>
    <w:rsid w:val="004C188D"/>
    <w:rsid w:val="004C1D3B"/>
    <w:rsid w:val="004C2051"/>
    <w:rsid w:val="004C5B07"/>
    <w:rsid w:val="004C6AF2"/>
    <w:rsid w:val="004C73C8"/>
    <w:rsid w:val="004C7D3B"/>
    <w:rsid w:val="004D0BA4"/>
    <w:rsid w:val="004D224C"/>
    <w:rsid w:val="004D2931"/>
    <w:rsid w:val="004D2C0C"/>
    <w:rsid w:val="004D2E28"/>
    <w:rsid w:val="004D3554"/>
    <w:rsid w:val="004D3894"/>
    <w:rsid w:val="004D3A3C"/>
    <w:rsid w:val="004D3F03"/>
    <w:rsid w:val="004D3F6A"/>
    <w:rsid w:val="004D41D2"/>
    <w:rsid w:val="004D53F9"/>
    <w:rsid w:val="004D6C9F"/>
    <w:rsid w:val="004D740E"/>
    <w:rsid w:val="004E13B0"/>
    <w:rsid w:val="004E1535"/>
    <w:rsid w:val="004E1E86"/>
    <w:rsid w:val="004E2574"/>
    <w:rsid w:val="004E277A"/>
    <w:rsid w:val="004E3F16"/>
    <w:rsid w:val="004E464D"/>
    <w:rsid w:val="004E5A31"/>
    <w:rsid w:val="004E5C3D"/>
    <w:rsid w:val="004E5D10"/>
    <w:rsid w:val="004E6FF0"/>
    <w:rsid w:val="004E734B"/>
    <w:rsid w:val="004E77B8"/>
    <w:rsid w:val="004F0C3F"/>
    <w:rsid w:val="004F1A0C"/>
    <w:rsid w:val="004F2326"/>
    <w:rsid w:val="004F2756"/>
    <w:rsid w:val="004F5830"/>
    <w:rsid w:val="004F6DD4"/>
    <w:rsid w:val="00500316"/>
    <w:rsid w:val="0050066B"/>
    <w:rsid w:val="00500A58"/>
    <w:rsid w:val="00502895"/>
    <w:rsid w:val="005028AA"/>
    <w:rsid w:val="005032CA"/>
    <w:rsid w:val="0050576C"/>
    <w:rsid w:val="005063B9"/>
    <w:rsid w:val="00506F38"/>
    <w:rsid w:val="005109C3"/>
    <w:rsid w:val="0051170B"/>
    <w:rsid w:val="00513813"/>
    <w:rsid w:val="00514D68"/>
    <w:rsid w:val="005155C8"/>
    <w:rsid w:val="00515854"/>
    <w:rsid w:val="00516D7B"/>
    <w:rsid w:val="00517959"/>
    <w:rsid w:val="00523701"/>
    <w:rsid w:val="00524651"/>
    <w:rsid w:val="0052556F"/>
    <w:rsid w:val="005276B9"/>
    <w:rsid w:val="005278C0"/>
    <w:rsid w:val="005278F7"/>
    <w:rsid w:val="00531038"/>
    <w:rsid w:val="00531823"/>
    <w:rsid w:val="005318C0"/>
    <w:rsid w:val="005336C6"/>
    <w:rsid w:val="0053370F"/>
    <w:rsid w:val="00535721"/>
    <w:rsid w:val="0053652B"/>
    <w:rsid w:val="0053765E"/>
    <w:rsid w:val="00541383"/>
    <w:rsid w:val="00541980"/>
    <w:rsid w:val="00541B68"/>
    <w:rsid w:val="005422CC"/>
    <w:rsid w:val="00543177"/>
    <w:rsid w:val="00545061"/>
    <w:rsid w:val="00545465"/>
    <w:rsid w:val="0054701E"/>
    <w:rsid w:val="00547F14"/>
    <w:rsid w:val="00550918"/>
    <w:rsid w:val="00552018"/>
    <w:rsid w:val="00552523"/>
    <w:rsid w:val="00553AB5"/>
    <w:rsid w:val="00560AD9"/>
    <w:rsid w:val="00560E44"/>
    <w:rsid w:val="00561101"/>
    <w:rsid w:val="005611E5"/>
    <w:rsid w:val="005618A2"/>
    <w:rsid w:val="005629DA"/>
    <w:rsid w:val="00563C54"/>
    <w:rsid w:val="00564097"/>
    <w:rsid w:val="00564AE1"/>
    <w:rsid w:val="0056508B"/>
    <w:rsid w:val="00565368"/>
    <w:rsid w:val="00566248"/>
    <w:rsid w:val="0056727B"/>
    <w:rsid w:val="005679C1"/>
    <w:rsid w:val="00570508"/>
    <w:rsid w:val="00570A33"/>
    <w:rsid w:val="00571558"/>
    <w:rsid w:val="00571C15"/>
    <w:rsid w:val="00571FE0"/>
    <w:rsid w:val="00573928"/>
    <w:rsid w:val="00573FAE"/>
    <w:rsid w:val="00575920"/>
    <w:rsid w:val="00575A48"/>
    <w:rsid w:val="00575BA6"/>
    <w:rsid w:val="005762E8"/>
    <w:rsid w:val="00576541"/>
    <w:rsid w:val="00577835"/>
    <w:rsid w:val="00577EDB"/>
    <w:rsid w:val="00580048"/>
    <w:rsid w:val="00580316"/>
    <w:rsid w:val="00580A02"/>
    <w:rsid w:val="00581CB5"/>
    <w:rsid w:val="005823BE"/>
    <w:rsid w:val="00584C87"/>
    <w:rsid w:val="00585E20"/>
    <w:rsid w:val="00586740"/>
    <w:rsid w:val="00586DE6"/>
    <w:rsid w:val="00587072"/>
    <w:rsid w:val="00587099"/>
    <w:rsid w:val="0059154C"/>
    <w:rsid w:val="005916DE"/>
    <w:rsid w:val="0059210B"/>
    <w:rsid w:val="00593645"/>
    <w:rsid w:val="00595A70"/>
    <w:rsid w:val="00596677"/>
    <w:rsid w:val="00597AB9"/>
    <w:rsid w:val="005A0541"/>
    <w:rsid w:val="005A0EAC"/>
    <w:rsid w:val="005A12DD"/>
    <w:rsid w:val="005A1E90"/>
    <w:rsid w:val="005A207B"/>
    <w:rsid w:val="005A2D82"/>
    <w:rsid w:val="005A306A"/>
    <w:rsid w:val="005A5E36"/>
    <w:rsid w:val="005A5F14"/>
    <w:rsid w:val="005B0266"/>
    <w:rsid w:val="005B02CC"/>
    <w:rsid w:val="005B0D18"/>
    <w:rsid w:val="005B131B"/>
    <w:rsid w:val="005B2DD7"/>
    <w:rsid w:val="005B3B74"/>
    <w:rsid w:val="005B3E0B"/>
    <w:rsid w:val="005B43DD"/>
    <w:rsid w:val="005B661C"/>
    <w:rsid w:val="005B6730"/>
    <w:rsid w:val="005B6886"/>
    <w:rsid w:val="005B769A"/>
    <w:rsid w:val="005B7CC9"/>
    <w:rsid w:val="005C14A5"/>
    <w:rsid w:val="005C16B5"/>
    <w:rsid w:val="005C16EC"/>
    <w:rsid w:val="005C1F6A"/>
    <w:rsid w:val="005C24A7"/>
    <w:rsid w:val="005C2BD4"/>
    <w:rsid w:val="005C41D1"/>
    <w:rsid w:val="005C47FD"/>
    <w:rsid w:val="005C6371"/>
    <w:rsid w:val="005C63D6"/>
    <w:rsid w:val="005C67F3"/>
    <w:rsid w:val="005C7E04"/>
    <w:rsid w:val="005D2AFE"/>
    <w:rsid w:val="005D2B77"/>
    <w:rsid w:val="005D5FC8"/>
    <w:rsid w:val="005D63B5"/>
    <w:rsid w:val="005D6ED3"/>
    <w:rsid w:val="005E0B8F"/>
    <w:rsid w:val="005E0C9F"/>
    <w:rsid w:val="005E181C"/>
    <w:rsid w:val="005E2021"/>
    <w:rsid w:val="005E259C"/>
    <w:rsid w:val="005E33DF"/>
    <w:rsid w:val="005E3F9B"/>
    <w:rsid w:val="005E423E"/>
    <w:rsid w:val="005E4CAD"/>
    <w:rsid w:val="005E5299"/>
    <w:rsid w:val="005E59BC"/>
    <w:rsid w:val="005E5E00"/>
    <w:rsid w:val="005E68C8"/>
    <w:rsid w:val="005E7885"/>
    <w:rsid w:val="005F22AD"/>
    <w:rsid w:val="005F36AE"/>
    <w:rsid w:val="005F36E6"/>
    <w:rsid w:val="005F3E43"/>
    <w:rsid w:val="005F43A6"/>
    <w:rsid w:val="005F46B7"/>
    <w:rsid w:val="005F4AF6"/>
    <w:rsid w:val="005F4C3D"/>
    <w:rsid w:val="005F52C4"/>
    <w:rsid w:val="005F5DA4"/>
    <w:rsid w:val="005F60C9"/>
    <w:rsid w:val="005F6414"/>
    <w:rsid w:val="005F6AC5"/>
    <w:rsid w:val="005F7895"/>
    <w:rsid w:val="005F7924"/>
    <w:rsid w:val="00600CE1"/>
    <w:rsid w:val="006011A0"/>
    <w:rsid w:val="0060216A"/>
    <w:rsid w:val="00603351"/>
    <w:rsid w:val="00603661"/>
    <w:rsid w:val="00604375"/>
    <w:rsid w:val="00604AB9"/>
    <w:rsid w:val="00604F35"/>
    <w:rsid w:val="006050F2"/>
    <w:rsid w:val="006064A1"/>
    <w:rsid w:val="00606706"/>
    <w:rsid w:val="00606C0A"/>
    <w:rsid w:val="006070CE"/>
    <w:rsid w:val="00610F08"/>
    <w:rsid w:val="00611BDE"/>
    <w:rsid w:val="00612298"/>
    <w:rsid w:val="00613CC3"/>
    <w:rsid w:val="006151B8"/>
    <w:rsid w:val="00615741"/>
    <w:rsid w:val="006165BA"/>
    <w:rsid w:val="00616618"/>
    <w:rsid w:val="00616753"/>
    <w:rsid w:val="00616C23"/>
    <w:rsid w:val="00616C92"/>
    <w:rsid w:val="0061714B"/>
    <w:rsid w:val="0061756A"/>
    <w:rsid w:val="0062004C"/>
    <w:rsid w:val="00620569"/>
    <w:rsid w:val="00621F91"/>
    <w:rsid w:val="006226FA"/>
    <w:rsid w:val="00623E4E"/>
    <w:rsid w:val="00624089"/>
    <w:rsid w:val="00625B53"/>
    <w:rsid w:val="0062668C"/>
    <w:rsid w:val="006275E6"/>
    <w:rsid w:val="00627DDD"/>
    <w:rsid w:val="006304B7"/>
    <w:rsid w:val="006305C8"/>
    <w:rsid w:val="006313C8"/>
    <w:rsid w:val="0063166F"/>
    <w:rsid w:val="00632147"/>
    <w:rsid w:val="006330B6"/>
    <w:rsid w:val="006330CF"/>
    <w:rsid w:val="006344D8"/>
    <w:rsid w:val="006351B8"/>
    <w:rsid w:val="0063645F"/>
    <w:rsid w:val="006365DF"/>
    <w:rsid w:val="00636B08"/>
    <w:rsid w:val="00645F90"/>
    <w:rsid w:val="006464B7"/>
    <w:rsid w:val="00647A59"/>
    <w:rsid w:val="006500D7"/>
    <w:rsid w:val="006521C6"/>
    <w:rsid w:val="00652562"/>
    <w:rsid w:val="0065300C"/>
    <w:rsid w:val="00653EB8"/>
    <w:rsid w:val="00654468"/>
    <w:rsid w:val="00654A05"/>
    <w:rsid w:val="00656549"/>
    <w:rsid w:val="006568BC"/>
    <w:rsid w:val="0065732E"/>
    <w:rsid w:val="00657467"/>
    <w:rsid w:val="006605DE"/>
    <w:rsid w:val="00660D66"/>
    <w:rsid w:val="00663EF1"/>
    <w:rsid w:val="00664D14"/>
    <w:rsid w:val="00664D9F"/>
    <w:rsid w:val="006657D5"/>
    <w:rsid w:val="006664E3"/>
    <w:rsid w:val="00666F80"/>
    <w:rsid w:val="00667484"/>
    <w:rsid w:val="0067048F"/>
    <w:rsid w:val="006716E1"/>
    <w:rsid w:val="006723E5"/>
    <w:rsid w:val="0067320D"/>
    <w:rsid w:val="00673C58"/>
    <w:rsid w:val="00674E1C"/>
    <w:rsid w:val="006755BA"/>
    <w:rsid w:val="00675912"/>
    <w:rsid w:val="00676C18"/>
    <w:rsid w:val="006778AA"/>
    <w:rsid w:val="00680DA9"/>
    <w:rsid w:val="006813B1"/>
    <w:rsid w:val="006831A5"/>
    <w:rsid w:val="00683759"/>
    <w:rsid w:val="00683EB8"/>
    <w:rsid w:val="0068451F"/>
    <w:rsid w:val="00685EB5"/>
    <w:rsid w:val="0068676C"/>
    <w:rsid w:val="00687167"/>
    <w:rsid w:val="00691705"/>
    <w:rsid w:val="00693414"/>
    <w:rsid w:val="006A1F78"/>
    <w:rsid w:val="006A5152"/>
    <w:rsid w:val="006A56F4"/>
    <w:rsid w:val="006A5EB5"/>
    <w:rsid w:val="006A62DF"/>
    <w:rsid w:val="006B2253"/>
    <w:rsid w:val="006B2803"/>
    <w:rsid w:val="006B5DBD"/>
    <w:rsid w:val="006B75A3"/>
    <w:rsid w:val="006B7B70"/>
    <w:rsid w:val="006C24C8"/>
    <w:rsid w:val="006C2ED4"/>
    <w:rsid w:val="006C5021"/>
    <w:rsid w:val="006C5060"/>
    <w:rsid w:val="006C6690"/>
    <w:rsid w:val="006C7437"/>
    <w:rsid w:val="006C7F6C"/>
    <w:rsid w:val="006D06CB"/>
    <w:rsid w:val="006D1250"/>
    <w:rsid w:val="006D2F0E"/>
    <w:rsid w:val="006D3990"/>
    <w:rsid w:val="006D4C13"/>
    <w:rsid w:val="006D6268"/>
    <w:rsid w:val="006D6B2E"/>
    <w:rsid w:val="006D707F"/>
    <w:rsid w:val="006D7480"/>
    <w:rsid w:val="006E4459"/>
    <w:rsid w:val="006E530D"/>
    <w:rsid w:val="006E538C"/>
    <w:rsid w:val="006E5461"/>
    <w:rsid w:val="006E594A"/>
    <w:rsid w:val="006E5E24"/>
    <w:rsid w:val="006E7456"/>
    <w:rsid w:val="006E78F6"/>
    <w:rsid w:val="006F291B"/>
    <w:rsid w:val="006F2F38"/>
    <w:rsid w:val="006F3170"/>
    <w:rsid w:val="006F35E9"/>
    <w:rsid w:val="006F38E3"/>
    <w:rsid w:val="006F4E31"/>
    <w:rsid w:val="006F4F3D"/>
    <w:rsid w:val="006F5396"/>
    <w:rsid w:val="006F5B10"/>
    <w:rsid w:val="006F5C5C"/>
    <w:rsid w:val="006F786C"/>
    <w:rsid w:val="006F7950"/>
    <w:rsid w:val="007009CE"/>
    <w:rsid w:val="00702534"/>
    <w:rsid w:val="0070332C"/>
    <w:rsid w:val="0070440F"/>
    <w:rsid w:val="00705229"/>
    <w:rsid w:val="00705AC3"/>
    <w:rsid w:val="007067C0"/>
    <w:rsid w:val="00712A6D"/>
    <w:rsid w:val="007136D6"/>
    <w:rsid w:val="007138AC"/>
    <w:rsid w:val="00713D0B"/>
    <w:rsid w:val="00713D64"/>
    <w:rsid w:val="007141E3"/>
    <w:rsid w:val="007144BD"/>
    <w:rsid w:val="007155D5"/>
    <w:rsid w:val="00715F64"/>
    <w:rsid w:val="00720867"/>
    <w:rsid w:val="00721A20"/>
    <w:rsid w:val="00722B98"/>
    <w:rsid w:val="007237E2"/>
    <w:rsid w:val="007239D2"/>
    <w:rsid w:val="007252AA"/>
    <w:rsid w:val="007262A2"/>
    <w:rsid w:val="00727457"/>
    <w:rsid w:val="0073030E"/>
    <w:rsid w:val="0073210C"/>
    <w:rsid w:val="00732BFB"/>
    <w:rsid w:val="00732DCC"/>
    <w:rsid w:val="00734A50"/>
    <w:rsid w:val="00735CD5"/>
    <w:rsid w:val="00736D4A"/>
    <w:rsid w:val="00740527"/>
    <w:rsid w:val="00742745"/>
    <w:rsid w:val="00743049"/>
    <w:rsid w:val="0074407B"/>
    <w:rsid w:val="007450D0"/>
    <w:rsid w:val="00745117"/>
    <w:rsid w:val="00745389"/>
    <w:rsid w:val="00745D23"/>
    <w:rsid w:val="00745E51"/>
    <w:rsid w:val="0074608C"/>
    <w:rsid w:val="00746C4C"/>
    <w:rsid w:val="00747DCD"/>
    <w:rsid w:val="00750A4E"/>
    <w:rsid w:val="00750FFC"/>
    <w:rsid w:val="0075356C"/>
    <w:rsid w:val="00754550"/>
    <w:rsid w:val="007552BA"/>
    <w:rsid w:val="00755693"/>
    <w:rsid w:val="0075583A"/>
    <w:rsid w:val="0075586A"/>
    <w:rsid w:val="00756702"/>
    <w:rsid w:val="00761EFA"/>
    <w:rsid w:val="0076394F"/>
    <w:rsid w:val="00763C03"/>
    <w:rsid w:val="00763CC1"/>
    <w:rsid w:val="00764888"/>
    <w:rsid w:val="00764BA5"/>
    <w:rsid w:val="00765CF1"/>
    <w:rsid w:val="00766BD5"/>
    <w:rsid w:val="00770EE3"/>
    <w:rsid w:val="0077168B"/>
    <w:rsid w:val="007717CC"/>
    <w:rsid w:val="007725F1"/>
    <w:rsid w:val="007728F2"/>
    <w:rsid w:val="007729F9"/>
    <w:rsid w:val="0077389B"/>
    <w:rsid w:val="00774CC9"/>
    <w:rsid w:val="00775093"/>
    <w:rsid w:val="007750F2"/>
    <w:rsid w:val="00776A91"/>
    <w:rsid w:val="00777688"/>
    <w:rsid w:val="00777FA6"/>
    <w:rsid w:val="00781BE0"/>
    <w:rsid w:val="00783994"/>
    <w:rsid w:val="00783BCD"/>
    <w:rsid w:val="0078464E"/>
    <w:rsid w:val="007849C5"/>
    <w:rsid w:val="0078552D"/>
    <w:rsid w:val="0078588C"/>
    <w:rsid w:val="0078734C"/>
    <w:rsid w:val="00787A06"/>
    <w:rsid w:val="00790AB6"/>
    <w:rsid w:val="00791FFF"/>
    <w:rsid w:val="00794E11"/>
    <w:rsid w:val="00794FDE"/>
    <w:rsid w:val="007955D2"/>
    <w:rsid w:val="007956ED"/>
    <w:rsid w:val="007959D0"/>
    <w:rsid w:val="00796EC7"/>
    <w:rsid w:val="007A068A"/>
    <w:rsid w:val="007A1DC5"/>
    <w:rsid w:val="007A22E5"/>
    <w:rsid w:val="007A28B6"/>
    <w:rsid w:val="007A2BAA"/>
    <w:rsid w:val="007A5295"/>
    <w:rsid w:val="007A54FE"/>
    <w:rsid w:val="007A6ECC"/>
    <w:rsid w:val="007A743E"/>
    <w:rsid w:val="007A7526"/>
    <w:rsid w:val="007A7F92"/>
    <w:rsid w:val="007B1134"/>
    <w:rsid w:val="007B1193"/>
    <w:rsid w:val="007B15DF"/>
    <w:rsid w:val="007B18E1"/>
    <w:rsid w:val="007B1932"/>
    <w:rsid w:val="007B2748"/>
    <w:rsid w:val="007B2F90"/>
    <w:rsid w:val="007B36C0"/>
    <w:rsid w:val="007B37EA"/>
    <w:rsid w:val="007B4DF2"/>
    <w:rsid w:val="007B741C"/>
    <w:rsid w:val="007C054A"/>
    <w:rsid w:val="007C0C24"/>
    <w:rsid w:val="007C19E1"/>
    <w:rsid w:val="007C25AF"/>
    <w:rsid w:val="007C26A4"/>
    <w:rsid w:val="007C2C61"/>
    <w:rsid w:val="007C4EDB"/>
    <w:rsid w:val="007C6F5A"/>
    <w:rsid w:val="007C7D46"/>
    <w:rsid w:val="007D038E"/>
    <w:rsid w:val="007D0D2D"/>
    <w:rsid w:val="007D0D79"/>
    <w:rsid w:val="007D2808"/>
    <w:rsid w:val="007D2D5F"/>
    <w:rsid w:val="007D3ACF"/>
    <w:rsid w:val="007D5A8D"/>
    <w:rsid w:val="007E0A11"/>
    <w:rsid w:val="007E2910"/>
    <w:rsid w:val="007E314B"/>
    <w:rsid w:val="007E4114"/>
    <w:rsid w:val="007E5883"/>
    <w:rsid w:val="007E58EE"/>
    <w:rsid w:val="007E5A53"/>
    <w:rsid w:val="007E69AA"/>
    <w:rsid w:val="007E7011"/>
    <w:rsid w:val="007E776C"/>
    <w:rsid w:val="007F0736"/>
    <w:rsid w:val="007F2540"/>
    <w:rsid w:val="007F269D"/>
    <w:rsid w:val="007F3200"/>
    <w:rsid w:val="007F4D1B"/>
    <w:rsid w:val="007F5416"/>
    <w:rsid w:val="007F6681"/>
    <w:rsid w:val="007F6CF2"/>
    <w:rsid w:val="007F76C4"/>
    <w:rsid w:val="00800262"/>
    <w:rsid w:val="00800EC0"/>
    <w:rsid w:val="00801756"/>
    <w:rsid w:val="00801AE0"/>
    <w:rsid w:val="00803800"/>
    <w:rsid w:val="00804393"/>
    <w:rsid w:val="008043F1"/>
    <w:rsid w:val="00806A81"/>
    <w:rsid w:val="008074B7"/>
    <w:rsid w:val="00810E70"/>
    <w:rsid w:val="0081148C"/>
    <w:rsid w:val="00812388"/>
    <w:rsid w:val="008123EF"/>
    <w:rsid w:val="00812540"/>
    <w:rsid w:val="008129DC"/>
    <w:rsid w:val="008131EC"/>
    <w:rsid w:val="00813351"/>
    <w:rsid w:val="008142CB"/>
    <w:rsid w:val="00814BC5"/>
    <w:rsid w:val="00817DE4"/>
    <w:rsid w:val="008202E2"/>
    <w:rsid w:val="008204CC"/>
    <w:rsid w:val="0082131A"/>
    <w:rsid w:val="008217B6"/>
    <w:rsid w:val="008246CB"/>
    <w:rsid w:val="00824D7F"/>
    <w:rsid w:val="0082661F"/>
    <w:rsid w:val="008266D8"/>
    <w:rsid w:val="008269A3"/>
    <w:rsid w:val="00827B52"/>
    <w:rsid w:val="00831244"/>
    <w:rsid w:val="0083247A"/>
    <w:rsid w:val="008336BA"/>
    <w:rsid w:val="00834E8C"/>
    <w:rsid w:val="00836C1F"/>
    <w:rsid w:val="008407D2"/>
    <w:rsid w:val="0084195F"/>
    <w:rsid w:val="00841EF4"/>
    <w:rsid w:val="00842343"/>
    <w:rsid w:val="00842695"/>
    <w:rsid w:val="00842868"/>
    <w:rsid w:val="00844E39"/>
    <w:rsid w:val="00845C35"/>
    <w:rsid w:val="008460D2"/>
    <w:rsid w:val="008463FE"/>
    <w:rsid w:val="0084794A"/>
    <w:rsid w:val="00850943"/>
    <w:rsid w:val="00850C09"/>
    <w:rsid w:val="00853F6A"/>
    <w:rsid w:val="008540FA"/>
    <w:rsid w:val="00854DB5"/>
    <w:rsid w:val="00854E88"/>
    <w:rsid w:val="00855D25"/>
    <w:rsid w:val="00856FCF"/>
    <w:rsid w:val="00857A01"/>
    <w:rsid w:val="00860274"/>
    <w:rsid w:val="0086589C"/>
    <w:rsid w:val="00865EC2"/>
    <w:rsid w:val="00866B9A"/>
    <w:rsid w:val="00866CE7"/>
    <w:rsid w:val="00867DBC"/>
    <w:rsid w:val="00867E12"/>
    <w:rsid w:val="00870437"/>
    <w:rsid w:val="00870668"/>
    <w:rsid w:val="00872084"/>
    <w:rsid w:val="0087336C"/>
    <w:rsid w:val="00873506"/>
    <w:rsid w:val="00875808"/>
    <w:rsid w:val="00875B5D"/>
    <w:rsid w:val="00877035"/>
    <w:rsid w:val="00877F10"/>
    <w:rsid w:val="00881CA0"/>
    <w:rsid w:val="008856B2"/>
    <w:rsid w:val="00885AA0"/>
    <w:rsid w:val="00886E8C"/>
    <w:rsid w:val="00887071"/>
    <w:rsid w:val="0088728E"/>
    <w:rsid w:val="00891B96"/>
    <w:rsid w:val="00893293"/>
    <w:rsid w:val="0089381B"/>
    <w:rsid w:val="00893DCE"/>
    <w:rsid w:val="00895AB0"/>
    <w:rsid w:val="00896C33"/>
    <w:rsid w:val="00897329"/>
    <w:rsid w:val="008A00DD"/>
    <w:rsid w:val="008A05D6"/>
    <w:rsid w:val="008A0688"/>
    <w:rsid w:val="008A08B2"/>
    <w:rsid w:val="008A1232"/>
    <w:rsid w:val="008A14D2"/>
    <w:rsid w:val="008A2494"/>
    <w:rsid w:val="008A2B47"/>
    <w:rsid w:val="008A36F1"/>
    <w:rsid w:val="008A376C"/>
    <w:rsid w:val="008A44D6"/>
    <w:rsid w:val="008A4A15"/>
    <w:rsid w:val="008A4C5D"/>
    <w:rsid w:val="008A4CD8"/>
    <w:rsid w:val="008A60E5"/>
    <w:rsid w:val="008A6674"/>
    <w:rsid w:val="008A68F4"/>
    <w:rsid w:val="008A6948"/>
    <w:rsid w:val="008A7169"/>
    <w:rsid w:val="008A7378"/>
    <w:rsid w:val="008B0782"/>
    <w:rsid w:val="008B090B"/>
    <w:rsid w:val="008B15EC"/>
    <w:rsid w:val="008B32BE"/>
    <w:rsid w:val="008B353A"/>
    <w:rsid w:val="008B542D"/>
    <w:rsid w:val="008B6448"/>
    <w:rsid w:val="008B6750"/>
    <w:rsid w:val="008B6C22"/>
    <w:rsid w:val="008B72FB"/>
    <w:rsid w:val="008C0EF3"/>
    <w:rsid w:val="008C135F"/>
    <w:rsid w:val="008C14DE"/>
    <w:rsid w:val="008C2727"/>
    <w:rsid w:val="008C36F6"/>
    <w:rsid w:val="008C4517"/>
    <w:rsid w:val="008C5822"/>
    <w:rsid w:val="008C5BA0"/>
    <w:rsid w:val="008C614A"/>
    <w:rsid w:val="008C6635"/>
    <w:rsid w:val="008C6952"/>
    <w:rsid w:val="008D0816"/>
    <w:rsid w:val="008D2712"/>
    <w:rsid w:val="008D6915"/>
    <w:rsid w:val="008D78B6"/>
    <w:rsid w:val="008D7A4F"/>
    <w:rsid w:val="008E02EC"/>
    <w:rsid w:val="008E0EF9"/>
    <w:rsid w:val="008E1460"/>
    <w:rsid w:val="008E189F"/>
    <w:rsid w:val="008E2739"/>
    <w:rsid w:val="008E4BE5"/>
    <w:rsid w:val="008E4C50"/>
    <w:rsid w:val="008E5F60"/>
    <w:rsid w:val="008F1D74"/>
    <w:rsid w:val="008F3632"/>
    <w:rsid w:val="008F37D8"/>
    <w:rsid w:val="008F3F9C"/>
    <w:rsid w:val="008F446A"/>
    <w:rsid w:val="008F5C58"/>
    <w:rsid w:val="008F6F52"/>
    <w:rsid w:val="008F7D70"/>
    <w:rsid w:val="0090526A"/>
    <w:rsid w:val="0090587B"/>
    <w:rsid w:val="0090670E"/>
    <w:rsid w:val="00910B67"/>
    <w:rsid w:val="009111C2"/>
    <w:rsid w:val="0091141C"/>
    <w:rsid w:val="00911973"/>
    <w:rsid w:val="00912F72"/>
    <w:rsid w:val="0091396D"/>
    <w:rsid w:val="00913E44"/>
    <w:rsid w:val="00915747"/>
    <w:rsid w:val="00915811"/>
    <w:rsid w:val="00920062"/>
    <w:rsid w:val="00920350"/>
    <w:rsid w:val="009208BA"/>
    <w:rsid w:val="00920E3C"/>
    <w:rsid w:val="00920E81"/>
    <w:rsid w:val="00921E2F"/>
    <w:rsid w:val="00922034"/>
    <w:rsid w:val="00924D22"/>
    <w:rsid w:val="009265B8"/>
    <w:rsid w:val="00926983"/>
    <w:rsid w:val="00926EB6"/>
    <w:rsid w:val="0093137B"/>
    <w:rsid w:val="00931640"/>
    <w:rsid w:val="00931DC3"/>
    <w:rsid w:val="00932AD5"/>
    <w:rsid w:val="00932F61"/>
    <w:rsid w:val="00934D2C"/>
    <w:rsid w:val="00935448"/>
    <w:rsid w:val="00935B9C"/>
    <w:rsid w:val="00936129"/>
    <w:rsid w:val="0093711A"/>
    <w:rsid w:val="0093722F"/>
    <w:rsid w:val="00937B5B"/>
    <w:rsid w:val="00940C43"/>
    <w:rsid w:val="00942B1E"/>
    <w:rsid w:val="00943393"/>
    <w:rsid w:val="00944373"/>
    <w:rsid w:val="00944AEE"/>
    <w:rsid w:val="00944B51"/>
    <w:rsid w:val="009472F9"/>
    <w:rsid w:val="009476AD"/>
    <w:rsid w:val="009500BF"/>
    <w:rsid w:val="009505F9"/>
    <w:rsid w:val="00950AC4"/>
    <w:rsid w:val="00950F8B"/>
    <w:rsid w:val="00951CDC"/>
    <w:rsid w:val="00952092"/>
    <w:rsid w:val="00952C4E"/>
    <w:rsid w:val="009537C7"/>
    <w:rsid w:val="00954A8B"/>
    <w:rsid w:val="009555EF"/>
    <w:rsid w:val="00955C75"/>
    <w:rsid w:val="0095715B"/>
    <w:rsid w:val="00957DFB"/>
    <w:rsid w:val="009607E8"/>
    <w:rsid w:val="00961CF4"/>
    <w:rsid w:val="0096225B"/>
    <w:rsid w:val="009629D1"/>
    <w:rsid w:val="00963769"/>
    <w:rsid w:val="00964AEF"/>
    <w:rsid w:val="0096668A"/>
    <w:rsid w:val="00971C84"/>
    <w:rsid w:val="00971E67"/>
    <w:rsid w:val="0097227C"/>
    <w:rsid w:val="00972737"/>
    <w:rsid w:val="00974903"/>
    <w:rsid w:val="00975185"/>
    <w:rsid w:val="0097586C"/>
    <w:rsid w:val="00976362"/>
    <w:rsid w:val="00976F20"/>
    <w:rsid w:val="00980B44"/>
    <w:rsid w:val="009816F0"/>
    <w:rsid w:val="009819FC"/>
    <w:rsid w:val="0098291B"/>
    <w:rsid w:val="00983EBB"/>
    <w:rsid w:val="009844C3"/>
    <w:rsid w:val="00984887"/>
    <w:rsid w:val="00985689"/>
    <w:rsid w:val="0098610F"/>
    <w:rsid w:val="00986DB1"/>
    <w:rsid w:val="00987A6C"/>
    <w:rsid w:val="0099149A"/>
    <w:rsid w:val="009920DF"/>
    <w:rsid w:val="009920EB"/>
    <w:rsid w:val="00992453"/>
    <w:rsid w:val="00992927"/>
    <w:rsid w:val="00996C21"/>
    <w:rsid w:val="00997204"/>
    <w:rsid w:val="00997882"/>
    <w:rsid w:val="00997B8A"/>
    <w:rsid w:val="009A068E"/>
    <w:rsid w:val="009A3A32"/>
    <w:rsid w:val="009A4F26"/>
    <w:rsid w:val="009A530C"/>
    <w:rsid w:val="009A58C6"/>
    <w:rsid w:val="009A6D83"/>
    <w:rsid w:val="009A7E98"/>
    <w:rsid w:val="009B027B"/>
    <w:rsid w:val="009B060C"/>
    <w:rsid w:val="009B0E8F"/>
    <w:rsid w:val="009B162E"/>
    <w:rsid w:val="009B3B7A"/>
    <w:rsid w:val="009B5DB9"/>
    <w:rsid w:val="009B654E"/>
    <w:rsid w:val="009B6B33"/>
    <w:rsid w:val="009B6CCD"/>
    <w:rsid w:val="009B6EB6"/>
    <w:rsid w:val="009B7144"/>
    <w:rsid w:val="009C03DE"/>
    <w:rsid w:val="009C0814"/>
    <w:rsid w:val="009C0A72"/>
    <w:rsid w:val="009C1521"/>
    <w:rsid w:val="009C3D20"/>
    <w:rsid w:val="009C47A2"/>
    <w:rsid w:val="009C486D"/>
    <w:rsid w:val="009C5E97"/>
    <w:rsid w:val="009C5EA0"/>
    <w:rsid w:val="009C64B1"/>
    <w:rsid w:val="009C6E7F"/>
    <w:rsid w:val="009C7E92"/>
    <w:rsid w:val="009D00D2"/>
    <w:rsid w:val="009D03FE"/>
    <w:rsid w:val="009D2732"/>
    <w:rsid w:val="009D28F0"/>
    <w:rsid w:val="009D2A83"/>
    <w:rsid w:val="009D3FE3"/>
    <w:rsid w:val="009D46A2"/>
    <w:rsid w:val="009D4DCC"/>
    <w:rsid w:val="009D5894"/>
    <w:rsid w:val="009D58C9"/>
    <w:rsid w:val="009D5D4D"/>
    <w:rsid w:val="009D6BC9"/>
    <w:rsid w:val="009D7A74"/>
    <w:rsid w:val="009D7B43"/>
    <w:rsid w:val="009E1B16"/>
    <w:rsid w:val="009E2F7E"/>
    <w:rsid w:val="009E327E"/>
    <w:rsid w:val="009E47C8"/>
    <w:rsid w:val="009E4801"/>
    <w:rsid w:val="009E6496"/>
    <w:rsid w:val="009E68B0"/>
    <w:rsid w:val="009F01FB"/>
    <w:rsid w:val="009F0B8E"/>
    <w:rsid w:val="009F0BB1"/>
    <w:rsid w:val="009F3BE0"/>
    <w:rsid w:val="009F41C2"/>
    <w:rsid w:val="009F41E2"/>
    <w:rsid w:val="009F5F81"/>
    <w:rsid w:val="009F65D2"/>
    <w:rsid w:val="009F69BA"/>
    <w:rsid w:val="009F6CFD"/>
    <w:rsid w:val="009F6FB8"/>
    <w:rsid w:val="009F7BBC"/>
    <w:rsid w:val="00A00747"/>
    <w:rsid w:val="00A031CF"/>
    <w:rsid w:val="00A04151"/>
    <w:rsid w:val="00A0511D"/>
    <w:rsid w:val="00A05BB5"/>
    <w:rsid w:val="00A063E9"/>
    <w:rsid w:val="00A071C2"/>
    <w:rsid w:val="00A0757D"/>
    <w:rsid w:val="00A07B4C"/>
    <w:rsid w:val="00A11FB9"/>
    <w:rsid w:val="00A12FDE"/>
    <w:rsid w:val="00A1374E"/>
    <w:rsid w:val="00A159CB"/>
    <w:rsid w:val="00A15B45"/>
    <w:rsid w:val="00A167BF"/>
    <w:rsid w:val="00A16E40"/>
    <w:rsid w:val="00A20460"/>
    <w:rsid w:val="00A2056C"/>
    <w:rsid w:val="00A21FDE"/>
    <w:rsid w:val="00A302B4"/>
    <w:rsid w:val="00A3140C"/>
    <w:rsid w:val="00A341D9"/>
    <w:rsid w:val="00A3555D"/>
    <w:rsid w:val="00A35E02"/>
    <w:rsid w:val="00A364D4"/>
    <w:rsid w:val="00A37AE6"/>
    <w:rsid w:val="00A37AE7"/>
    <w:rsid w:val="00A40660"/>
    <w:rsid w:val="00A40CFC"/>
    <w:rsid w:val="00A413CF"/>
    <w:rsid w:val="00A41615"/>
    <w:rsid w:val="00A43640"/>
    <w:rsid w:val="00A43657"/>
    <w:rsid w:val="00A45AEB"/>
    <w:rsid w:val="00A467DF"/>
    <w:rsid w:val="00A500AF"/>
    <w:rsid w:val="00A50634"/>
    <w:rsid w:val="00A50E87"/>
    <w:rsid w:val="00A5175B"/>
    <w:rsid w:val="00A51B94"/>
    <w:rsid w:val="00A52193"/>
    <w:rsid w:val="00A549BC"/>
    <w:rsid w:val="00A54BC5"/>
    <w:rsid w:val="00A564E5"/>
    <w:rsid w:val="00A56522"/>
    <w:rsid w:val="00A573B3"/>
    <w:rsid w:val="00A579FA"/>
    <w:rsid w:val="00A61339"/>
    <w:rsid w:val="00A61B95"/>
    <w:rsid w:val="00A61D17"/>
    <w:rsid w:val="00A6292D"/>
    <w:rsid w:val="00A63118"/>
    <w:rsid w:val="00A6348A"/>
    <w:rsid w:val="00A6635B"/>
    <w:rsid w:val="00A66403"/>
    <w:rsid w:val="00A6651B"/>
    <w:rsid w:val="00A6689D"/>
    <w:rsid w:val="00A66CBF"/>
    <w:rsid w:val="00A6718F"/>
    <w:rsid w:val="00A7010F"/>
    <w:rsid w:val="00A7018C"/>
    <w:rsid w:val="00A70A71"/>
    <w:rsid w:val="00A717ED"/>
    <w:rsid w:val="00A71CA7"/>
    <w:rsid w:val="00A725C2"/>
    <w:rsid w:val="00A72C81"/>
    <w:rsid w:val="00A72DF1"/>
    <w:rsid w:val="00A74EEA"/>
    <w:rsid w:val="00A75179"/>
    <w:rsid w:val="00A763C3"/>
    <w:rsid w:val="00A76DA2"/>
    <w:rsid w:val="00A76EAD"/>
    <w:rsid w:val="00A805D3"/>
    <w:rsid w:val="00A85DD0"/>
    <w:rsid w:val="00A86765"/>
    <w:rsid w:val="00A867D9"/>
    <w:rsid w:val="00A871DF"/>
    <w:rsid w:val="00A9112C"/>
    <w:rsid w:val="00A933B0"/>
    <w:rsid w:val="00A939CB"/>
    <w:rsid w:val="00A944C6"/>
    <w:rsid w:val="00A947E0"/>
    <w:rsid w:val="00A94A5E"/>
    <w:rsid w:val="00A96659"/>
    <w:rsid w:val="00A96F35"/>
    <w:rsid w:val="00A978BC"/>
    <w:rsid w:val="00AA1540"/>
    <w:rsid w:val="00AA3386"/>
    <w:rsid w:val="00AA3912"/>
    <w:rsid w:val="00AA4245"/>
    <w:rsid w:val="00AA697D"/>
    <w:rsid w:val="00AA6F5B"/>
    <w:rsid w:val="00AA77EC"/>
    <w:rsid w:val="00AA7820"/>
    <w:rsid w:val="00AB17C7"/>
    <w:rsid w:val="00AB2288"/>
    <w:rsid w:val="00AB41FF"/>
    <w:rsid w:val="00AB5822"/>
    <w:rsid w:val="00AB5B18"/>
    <w:rsid w:val="00AB5B5C"/>
    <w:rsid w:val="00AB714C"/>
    <w:rsid w:val="00AB7B7E"/>
    <w:rsid w:val="00AC0014"/>
    <w:rsid w:val="00AC11D4"/>
    <w:rsid w:val="00AC1CB0"/>
    <w:rsid w:val="00AC3DB3"/>
    <w:rsid w:val="00AC559C"/>
    <w:rsid w:val="00AC5AAA"/>
    <w:rsid w:val="00AC6B7C"/>
    <w:rsid w:val="00AC6BFD"/>
    <w:rsid w:val="00AC7BC5"/>
    <w:rsid w:val="00AC7E08"/>
    <w:rsid w:val="00AD1509"/>
    <w:rsid w:val="00AD2BE0"/>
    <w:rsid w:val="00AD3E60"/>
    <w:rsid w:val="00AD4E1F"/>
    <w:rsid w:val="00AD676B"/>
    <w:rsid w:val="00AD6B84"/>
    <w:rsid w:val="00AD7DB1"/>
    <w:rsid w:val="00AE0214"/>
    <w:rsid w:val="00AE263C"/>
    <w:rsid w:val="00AE2B54"/>
    <w:rsid w:val="00AE2BE9"/>
    <w:rsid w:val="00AE3324"/>
    <w:rsid w:val="00AE394A"/>
    <w:rsid w:val="00AE4AAF"/>
    <w:rsid w:val="00AE4CDC"/>
    <w:rsid w:val="00AE5868"/>
    <w:rsid w:val="00AE6798"/>
    <w:rsid w:val="00AF17B8"/>
    <w:rsid w:val="00AF1FDF"/>
    <w:rsid w:val="00AF24FF"/>
    <w:rsid w:val="00AF27F4"/>
    <w:rsid w:val="00AF2AC8"/>
    <w:rsid w:val="00AF2B10"/>
    <w:rsid w:val="00AF2C26"/>
    <w:rsid w:val="00AF4740"/>
    <w:rsid w:val="00AF5E99"/>
    <w:rsid w:val="00B024A7"/>
    <w:rsid w:val="00B02690"/>
    <w:rsid w:val="00B0461E"/>
    <w:rsid w:val="00B06C79"/>
    <w:rsid w:val="00B06D9E"/>
    <w:rsid w:val="00B0723B"/>
    <w:rsid w:val="00B079B5"/>
    <w:rsid w:val="00B07BDB"/>
    <w:rsid w:val="00B07FA1"/>
    <w:rsid w:val="00B10A08"/>
    <w:rsid w:val="00B111E8"/>
    <w:rsid w:val="00B123A0"/>
    <w:rsid w:val="00B12D8C"/>
    <w:rsid w:val="00B1316A"/>
    <w:rsid w:val="00B1482E"/>
    <w:rsid w:val="00B14F11"/>
    <w:rsid w:val="00B163B6"/>
    <w:rsid w:val="00B177DA"/>
    <w:rsid w:val="00B177ED"/>
    <w:rsid w:val="00B17BA7"/>
    <w:rsid w:val="00B17D36"/>
    <w:rsid w:val="00B2030D"/>
    <w:rsid w:val="00B216CD"/>
    <w:rsid w:val="00B22864"/>
    <w:rsid w:val="00B22C8C"/>
    <w:rsid w:val="00B23AB2"/>
    <w:rsid w:val="00B248B4"/>
    <w:rsid w:val="00B24B23"/>
    <w:rsid w:val="00B25488"/>
    <w:rsid w:val="00B26DA0"/>
    <w:rsid w:val="00B27FC2"/>
    <w:rsid w:val="00B3029E"/>
    <w:rsid w:val="00B31B2B"/>
    <w:rsid w:val="00B329CA"/>
    <w:rsid w:val="00B33CB9"/>
    <w:rsid w:val="00B341D3"/>
    <w:rsid w:val="00B34243"/>
    <w:rsid w:val="00B35D53"/>
    <w:rsid w:val="00B3641F"/>
    <w:rsid w:val="00B37BF5"/>
    <w:rsid w:val="00B40D8A"/>
    <w:rsid w:val="00B4322C"/>
    <w:rsid w:val="00B4425D"/>
    <w:rsid w:val="00B45D24"/>
    <w:rsid w:val="00B4633E"/>
    <w:rsid w:val="00B464E3"/>
    <w:rsid w:val="00B475A7"/>
    <w:rsid w:val="00B47AA3"/>
    <w:rsid w:val="00B47E0C"/>
    <w:rsid w:val="00B5249F"/>
    <w:rsid w:val="00B53F6F"/>
    <w:rsid w:val="00B554BF"/>
    <w:rsid w:val="00B55626"/>
    <w:rsid w:val="00B600BC"/>
    <w:rsid w:val="00B609C3"/>
    <w:rsid w:val="00B61298"/>
    <w:rsid w:val="00B6259E"/>
    <w:rsid w:val="00B637E9"/>
    <w:rsid w:val="00B6393F"/>
    <w:rsid w:val="00B63C0A"/>
    <w:rsid w:val="00B64F95"/>
    <w:rsid w:val="00B6608D"/>
    <w:rsid w:val="00B67CF1"/>
    <w:rsid w:val="00B70531"/>
    <w:rsid w:val="00B7170F"/>
    <w:rsid w:val="00B71DF0"/>
    <w:rsid w:val="00B727FD"/>
    <w:rsid w:val="00B72C12"/>
    <w:rsid w:val="00B73EA0"/>
    <w:rsid w:val="00B757F8"/>
    <w:rsid w:val="00B82050"/>
    <w:rsid w:val="00B8296C"/>
    <w:rsid w:val="00B83263"/>
    <w:rsid w:val="00B835CC"/>
    <w:rsid w:val="00B8401A"/>
    <w:rsid w:val="00B8428B"/>
    <w:rsid w:val="00B84FB2"/>
    <w:rsid w:val="00B91ACE"/>
    <w:rsid w:val="00B924A6"/>
    <w:rsid w:val="00B92B78"/>
    <w:rsid w:val="00B9307B"/>
    <w:rsid w:val="00B935DF"/>
    <w:rsid w:val="00B9470C"/>
    <w:rsid w:val="00B94E53"/>
    <w:rsid w:val="00B97740"/>
    <w:rsid w:val="00B97A41"/>
    <w:rsid w:val="00BA0797"/>
    <w:rsid w:val="00BA112C"/>
    <w:rsid w:val="00BA1CCB"/>
    <w:rsid w:val="00BA3ABD"/>
    <w:rsid w:val="00BA538C"/>
    <w:rsid w:val="00BB1165"/>
    <w:rsid w:val="00BB1357"/>
    <w:rsid w:val="00BB1C71"/>
    <w:rsid w:val="00BB2B61"/>
    <w:rsid w:val="00BB31A7"/>
    <w:rsid w:val="00BB3703"/>
    <w:rsid w:val="00BB4DD9"/>
    <w:rsid w:val="00BB53AB"/>
    <w:rsid w:val="00BC1206"/>
    <w:rsid w:val="00BC2001"/>
    <w:rsid w:val="00BC215F"/>
    <w:rsid w:val="00BC2758"/>
    <w:rsid w:val="00BC42CD"/>
    <w:rsid w:val="00BC592B"/>
    <w:rsid w:val="00BC598A"/>
    <w:rsid w:val="00BC63EC"/>
    <w:rsid w:val="00BC6647"/>
    <w:rsid w:val="00BC72CD"/>
    <w:rsid w:val="00BD3426"/>
    <w:rsid w:val="00BD4CB9"/>
    <w:rsid w:val="00BD5702"/>
    <w:rsid w:val="00BD5BC5"/>
    <w:rsid w:val="00BD6A24"/>
    <w:rsid w:val="00BD7B34"/>
    <w:rsid w:val="00BD7E1B"/>
    <w:rsid w:val="00BE0254"/>
    <w:rsid w:val="00BE0FEA"/>
    <w:rsid w:val="00BE28C9"/>
    <w:rsid w:val="00BE307B"/>
    <w:rsid w:val="00BE30B1"/>
    <w:rsid w:val="00BE3458"/>
    <w:rsid w:val="00BE34AC"/>
    <w:rsid w:val="00BE3691"/>
    <w:rsid w:val="00BE4881"/>
    <w:rsid w:val="00BE4FFC"/>
    <w:rsid w:val="00BE5B50"/>
    <w:rsid w:val="00BE6C4A"/>
    <w:rsid w:val="00BE6EE4"/>
    <w:rsid w:val="00BE76FE"/>
    <w:rsid w:val="00BE78B2"/>
    <w:rsid w:val="00BF3139"/>
    <w:rsid w:val="00BF45BB"/>
    <w:rsid w:val="00BF6A98"/>
    <w:rsid w:val="00BF7AC7"/>
    <w:rsid w:val="00C003AD"/>
    <w:rsid w:val="00C0104F"/>
    <w:rsid w:val="00C0279D"/>
    <w:rsid w:val="00C02AC0"/>
    <w:rsid w:val="00C02C95"/>
    <w:rsid w:val="00C03D58"/>
    <w:rsid w:val="00C04A61"/>
    <w:rsid w:val="00C0561C"/>
    <w:rsid w:val="00C065EF"/>
    <w:rsid w:val="00C071C5"/>
    <w:rsid w:val="00C07589"/>
    <w:rsid w:val="00C07BAF"/>
    <w:rsid w:val="00C10CEE"/>
    <w:rsid w:val="00C11110"/>
    <w:rsid w:val="00C121AC"/>
    <w:rsid w:val="00C12788"/>
    <w:rsid w:val="00C1297A"/>
    <w:rsid w:val="00C12CC0"/>
    <w:rsid w:val="00C130AF"/>
    <w:rsid w:val="00C13219"/>
    <w:rsid w:val="00C1341A"/>
    <w:rsid w:val="00C136E3"/>
    <w:rsid w:val="00C15234"/>
    <w:rsid w:val="00C15A77"/>
    <w:rsid w:val="00C15CDE"/>
    <w:rsid w:val="00C17F64"/>
    <w:rsid w:val="00C201C1"/>
    <w:rsid w:val="00C201FA"/>
    <w:rsid w:val="00C20A35"/>
    <w:rsid w:val="00C20F18"/>
    <w:rsid w:val="00C22DBF"/>
    <w:rsid w:val="00C23EB4"/>
    <w:rsid w:val="00C247DC"/>
    <w:rsid w:val="00C25322"/>
    <w:rsid w:val="00C27B7A"/>
    <w:rsid w:val="00C3168B"/>
    <w:rsid w:val="00C321D3"/>
    <w:rsid w:val="00C32427"/>
    <w:rsid w:val="00C32E3D"/>
    <w:rsid w:val="00C33E7C"/>
    <w:rsid w:val="00C34BA3"/>
    <w:rsid w:val="00C34F45"/>
    <w:rsid w:val="00C3508F"/>
    <w:rsid w:val="00C36FFA"/>
    <w:rsid w:val="00C37B33"/>
    <w:rsid w:val="00C41F5B"/>
    <w:rsid w:val="00C4279F"/>
    <w:rsid w:val="00C43A48"/>
    <w:rsid w:val="00C46675"/>
    <w:rsid w:val="00C468DF"/>
    <w:rsid w:val="00C46B19"/>
    <w:rsid w:val="00C46EEE"/>
    <w:rsid w:val="00C5057A"/>
    <w:rsid w:val="00C52B77"/>
    <w:rsid w:val="00C53747"/>
    <w:rsid w:val="00C53757"/>
    <w:rsid w:val="00C53D59"/>
    <w:rsid w:val="00C543C6"/>
    <w:rsid w:val="00C55B2A"/>
    <w:rsid w:val="00C60D09"/>
    <w:rsid w:val="00C62703"/>
    <w:rsid w:val="00C62CF1"/>
    <w:rsid w:val="00C64B8F"/>
    <w:rsid w:val="00C64BC5"/>
    <w:rsid w:val="00C65950"/>
    <w:rsid w:val="00C70F3A"/>
    <w:rsid w:val="00C712F7"/>
    <w:rsid w:val="00C71CD9"/>
    <w:rsid w:val="00C71E1E"/>
    <w:rsid w:val="00C72122"/>
    <w:rsid w:val="00C73228"/>
    <w:rsid w:val="00C73AC3"/>
    <w:rsid w:val="00C76787"/>
    <w:rsid w:val="00C77DBA"/>
    <w:rsid w:val="00C811AB"/>
    <w:rsid w:val="00C859CA"/>
    <w:rsid w:val="00C86C9F"/>
    <w:rsid w:val="00C87874"/>
    <w:rsid w:val="00C90306"/>
    <w:rsid w:val="00C903C6"/>
    <w:rsid w:val="00C907B3"/>
    <w:rsid w:val="00C92216"/>
    <w:rsid w:val="00C922E6"/>
    <w:rsid w:val="00C93EE6"/>
    <w:rsid w:val="00C947C7"/>
    <w:rsid w:val="00C94A90"/>
    <w:rsid w:val="00C94C49"/>
    <w:rsid w:val="00C9520A"/>
    <w:rsid w:val="00C965FA"/>
    <w:rsid w:val="00C9671D"/>
    <w:rsid w:val="00CA03D5"/>
    <w:rsid w:val="00CA10EE"/>
    <w:rsid w:val="00CA14FB"/>
    <w:rsid w:val="00CA1932"/>
    <w:rsid w:val="00CA19CC"/>
    <w:rsid w:val="00CA2396"/>
    <w:rsid w:val="00CA2511"/>
    <w:rsid w:val="00CA2621"/>
    <w:rsid w:val="00CA3707"/>
    <w:rsid w:val="00CA43D7"/>
    <w:rsid w:val="00CA48FD"/>
    <w:rsid w:val="00CA6BB9"/>
    <w:rsid w:val="00CB0B4E"/>
    <w:rsid w:val="00CB0D44"/>
    <w:rsid w:val="00CB0FDE"/>
    <w:rsid w:val="00CB249E"/>
    <w:rsid w:val="00CB2956"/>
    <w:rsid w:val="00CB76D0"/>
    <w:rsid w:val="00CB7A7E"/>
    <w:rsid w:val="00CB7E07"/>
    <w:rsid w:val="00CC0118"/>
    <w:rsid w:val="00CC0866"/>
    <w:rsid w:val="00CC0A37"/>
    <w:rsid w:val="00CC1687"/>
    <w:rsid w:val="00CC1AE7"/>
    <w:rsid w:val="00CC1B21"/>
    <w:rsid w:val="00CC259F"/>
    <w:rsid w:val="00CC33BD"/>
    <w:rsid w:val="00CC5509"/>
    <w:rsid w:val="00CC5A7B"/>
    <w:rsid w:val="00CC7065"/>
    <w:rsid w:val="00CC7670"/>
    <w:rsid w:val="00CD135C"/>
    <w:rsid w:val="00CD237D"/>
    <w:rsid w:val="00CD24E8"/>
    <w:rsid w:val="00CD38A7"/>
    <w:rsid w:val="00CD5E5C"/>
    <w:rsid w:val="00CD69ED"/>
    <w:rsid w:val="00CD7514"/>
    <w:rsid w:val="00CD7D07"/>
    <w:rsid w:val="00CE4EF4"/>
    <w:rsid w:val="00CE545B"/>
    <w:rsid w:val="00CE5568"/>
    <w:rsid w:val="00CE6631"/>
    <w:rsid w:val="00CE7411"/>
    <w:rsid w:val="00CE79DA"/>
    <w:rsid w:val="00CE7EF7"/>
    <w:rsid w:val="00CF23AB"/>
    <w:rsid w:val="00CF52AB"/>
    <w:rsid w:val="00CF5439"/>
    <w:rsid w:val="00CF62BA"/>
    <w:rsid w:val="00CF678D"/>
    <w:rsid w:val="00CF7274"/>
    <w:rsid w:val="00CF7637"/>
    <w:rsid w:val="00CF7B26"/>
    <w:rsid w:val="00D010D4"/>
    <w:rsid w:val="00D01CCC"/>
    <w:rsid w:val="00D03379"/>
    <w:rsid w:val="00D050C9"/>
    <w:rsid w:val="00D0534D"/>
    <w:rsid w:val="00D05B0B"/>
    <w:rsid w:val="00D10736"/>
    <w:rsid w:val="00D10E78"/>
    <w:rsid w:val="00D1174F"/>
    <w:rsid w:val="00D12C25"/>
    <w:rsid w:val="00D12D83"/>
    <w:rsid w:val="00D12DEF"/>
    <w:rsid w:val="00D138A5"/>
    <w:rsid w:val="00D13BF0"/>
    <w:rsid w:val="00D14920"/>
    <w:rsid w:val="00D14FEA"/>
    <w:rsid w:val="00D15787"/>
    <w:rsid w:val="00D15BC4"/>
    <w:rsid w:val="00D1638D"/>
    <w:rsid w:val="00D16F3D"/>
    <w:rsid w:val="00D16F4B"/>
    <w:rsid w:val="00D17077"/>
    <w:rsid w:val="00D177D0"/>
    <w:rsid w:val="00D211C0"/>
    <w:rsid w:val="00D2198B"/>
    <w:rsid w:val="00D21AA0"/>
    <w:rsid w:val="00D21BA6"/>
    <w:rsid w:val="00D21C17"/>
    <w:rsid w:val="00D21EF8"/>
    <w:rsid w:val="00D245AE"/>
    <w:rsid w:val="00D246E1"/>
    <w:rsid w:val="00D25389"/>
    <w:rsid w:val="00D25F6A"/>
    <w:rsid w:val="00D30D72"/>
    <w:rsid w:val="00D31237"/>
    <w:rsid w:val="00D314AE"/>
    <w:rsid w:val="00D319DD"/>
    <w:rsid w:val="00D3241B"/>
    <w:rsid w:val="00D35338"/>
    <w:rsid w:val="00D43219"/>
    <w:rsid w:val="00D448BF"/>
    <w:rsid w:val="00D45B3F"/>
    <w:rsid w:val="00D4649F"/>
    <w:rsid w:val="00D46D6C"/>
    <w:rsid w:val="00D50D54"/>
    <w:rsid w:val="00D531EC"/>
    <w:rsid w:val="00D55615"/>
    <w:rsid w:val="00D55C1C"/>
    <w:rsid w:val="00D56A87"/>
    <w:rsid w:val="00D57AC1"/>
    <w:rsid w:val="00D6070C"/>
    <w:rsid w:val="00D636F8"/>
    <w:rsid w:val="00D638C0"/>
    <w:rsid w:val="00D63A62"/>
    <w:rsid w:val="00D64233"/>
    <w:rsid w:val="00D64493"/>
    <w:rsid w:val="00D648C7"/>
    <w:rsid w:val="00D6499D"/>
    <w:rsid w:val="00D64DF8"/>
    <w:rsid w:val="00D64EB4"/>
    <w:rsid w:val="00D65A57"/>
    <w:rsid w:val="00D66308"/>
    <w:rsid w:val="00D66464"/>
    <w:rsid w:val="00D66CD8"/>
    <w:rsid w:val="00D71053"/>
    <w:rsid w:val="00D71B94"/>
    <w:rsid w:val="00D7286E"/>
    <w:rsid w:val="00D737A4"/>
    <w:rsid w:val="00D73B56"/>
    <w:rsid w:val="00D74D5D"/>
    <w:rsid w:val="00D75A78"/>
    <w:rsid w:val="00D75E72"/>
    <w:rsid w:val="00D76FD6"/>
    <w:rsid w:val="00D778F1"/>
    <w:rsid w:val="00D802E4"/>
    <w:rsid w:val="00D810C2"/>
    <w:rsid w:val="00D823AE"/>
    <w:rsid w:val="00D83D09"/>
    <w:rsid w:val="00D845DD"/>
    <w:rsid w:val="00D849DA"/>
    <w:rsid w:val="00D84A76"/>
    <w:rsid w:val="00D84F7D"/>
    <w:rsid w:val="00D852EF"/>
    <w:rsid w:val="00D87DF2"/>
    <w:rsid w:val="00D87E74"/>
    <w:rsid w:val="00D90093"/>
    <w:rsid w:val="00D905B8"/>
    <w:rsid w:val="00D90A11"/>
    <w:rsid w:val="00D90BDE"/>
    <w:rsid w:val="00D91418"/>
    <w:rsid w:val="00D93327"/>
    <w:rsid w:val="00D93F89"/>
    <w:rsid w:val="00D943FC"/>
    <w:rsid w:val="00D95515"/>
    <w:rsid w:val="00D95852"/>
    <w:rsid w:val="00D95AE3"/>
    <w:rsid w:val="00D97024"/>
    <w:rsid w:val="00D970A3"/>
    <w:rsid w:val="00D97963"/>
    <w:rsid w:val="00DA137B"/>
    <w:rsid w:val="00DA174A"/>
    <w:rsid w:val="00DA17B2"/>
    <w:rsid w:val="00DA1B43"/>
    <w:rsid w:val="00DA2DF7"/>
    <w:rsid w:val="00DA5E74"/>
    <w:rsid w:val="00DA691C"/>
    <w:rsid w:val="00DA7E4D"/>
    <w:rsid w:val="00DB19F3"/>
    <w:rsid w:val="00DB1E0B"/>
    <w:rsid w:val="00DB2124"/>
    <w:rsid w:val="00DB27E1"/>
    <w:rsid w:val="00DB3235"/>
    <w:rsid w:val="00DB38EA"/>
    <w:rsid w:val="00DB3CB7"/>
    <w:rsid w:val="00DB3F94"/>
    <w:rsid w:val="00DB48C8"/>
    <w:rsid w:val="00DB5E6D"/>
    <w:rsid w:val="00DB7A1C"/>
    <w:rsid w:val="00DC19AA"/>
    <w:rsid w:val="00DC39D5"/>
    <w:rsid w:val="00DC3C39"/>
    <w:rsid w:val="00DC5718"/>
    <w:rsid w:val="00DC5F73"/>
    <w:rsid w:val="00DC75CE"/>
    <w:rsid w:val="00DD679A"/>
    <w:rsid w:val="00DD6992"/>
    <w:rsid w:val="00DD6A5E"/>
    <w:rsid w:val="00DD6F58"/>
    <w:rsid w:val="00DD7B0C"/>
    <w:rsid w:val="00DE0215"/>
    <w:rsid w:val="00DE0892"/>
    <w:rsid w:val="00DE119C"/>
    <w:rsid w:val="00DE2293"/>
    <w:rsid w:val="00DE3A08"/>
    <w:rsid w:val="00DE3E57"/>
    <w:rsid w:val="00DE47D2"/>
    <w:rsid w:val="00DE5E44"/>
    <w:rsid w:val="00DE5F74"/>
    <w:rsid w:val="00DE71A8"/>
    <w:rsid w:val="00DE77FC"/>
    <w:rsid w:val="00DE7931"/>
    <w:rsid w:val="00DF01BE"/>
    <w:rsid w:val="00DF057D"/>
    <w:rsid w:val="00DF6474"/>
    <w:rsid w:val="00E00DE3"/>
    <w:rsid w:val="00E00FE5"/>
    <w:rsid w:val="00E0212A"/>
    <w:rsid w:val="00E02400"/>
    <w:rsid w:val="00E028AC"/>
    <w:rsid w:val="00E03B41"/>
    <w:rsid w:val="00E04F5F"/>
    <w:rsid w:val="00E0500B"/>
    <w:rsid w:val="00E05EAB"/>
    <w:rsid w:val="00E068A1"/>
    <w:rsid w:val="00E068EB"/>
    <w:rsid w:val="00E106F8"/>
    <w:rsid w:val="00E111A3"/>
    <w:rsid w:val="00E111BA"/>
    <w:rsid w:val="00E116F5"/>
    <w:rsid w:val="00E11A3F"/>
    <w:rsid w:val="00E129A5"/>
    <w:rsid w:val="00E12E35"/>
    <w:rsid w:val="00E12F08"/>
    <w:rsid w:val="00E14259"/>
    <w:rsid w:val="00E142B9"/>
    <w:rsid w:val="00E1446C"/>
    <w:rsid w:val="00E145C5"/>
    <w:rsid w:val="00E14A00"/>
    <w:rsid w:val="00E17B3A"/>
    <w:rsid w:val="00E202DD"/>
    <w:rsid w:val="00E20C5E"/>
    <w:rsid w:val="00E21127"/>
    <w:rsid w:val="00E22549"/>
    <w:rsid w:val="00E22C32"/>
    <w:rsid w:val="00E2373D"/>
    <w:rsid w:val="00E23F13"/>
    <w:rsid w:val="00E250B5"/>
    <w:rsid w:val="00E25CF3"/>
    <w:rsid w:val="00E2635E"/>
    <w:rsid w:val="00E26368"/>
    <w:rsid w:val="00E2684E"/>
    <w:rsid w:val="00E3049C"/>
    <w:rsid w:val="00E31D5F"/>
    <w:rsid w:val="00E3256F"/>
    <w:rsid w:val="00E332E4"/>
    <w:rsid w:val="00E33DD3"/>
    <w:rsid w:val="00E35482"/>
    <w:rsid w:val="00E36DFA"/>
    <w:rsid w:val="00E40FF8"/>
    <w:rsid w:val="00E41CE9"/>
    <w:rsid w:val="00E422B2"/>
    <w:rsid w:val="00E42302"/>
    <w:rsid w:val="00E4470B"/>
    <w:rsid w:val="00E4654B"/>
    <w:rsid w:val="00E4788E"/>
    <w:rsid w:val="00E504A5"/>
    <w:rsid w:val="00E5133C"/>
    <w:rsid w:val="00E5334F"/>
    <w:rsid w:val="00E5337D"/>
    <w:rsid w:val="00E5360E"/>
    <w:rsid w:val="00E54B49"/>
    <w:rsid w:val="00E54BAE"/>
    <w:rsid w:val="00E54D46"/>
    <w:rsid w:val="00E55A0C"/>
    <w:rsid w:val="00E563AD"/>
    <w:rsid w:val="00E56B99"/>
    <w:rsid w:val="00E57E02"/>
    <w:rsid w:val="00E60DD4"/>
    <w:rsid w:val="00E61511"/>
    <w:rsid w:val="00E61694"/>
    <w:rsid w:val="00E61752"/>
    <w:rsid w:val="00E61970"/>
    <w:rsid w:val="00E62BB6"/>
    <w:rsid w:val="00E63B4D"/>
    <w:rsid w:val="00E67746"/>
    <w:rsid w:val="00E677ED"/>
    <w:rsid w:val="00E71D43"/>
    <w:rsid w:val="00E71D6A"/>
    <w:rsid w:val="00E723C9"/>
    <w:rsid w:val="00E72850"/>
    <w:rsid w:val="00E7287F"/>
    <w:rsid w:val="00E72A0F"/>
    <w:rsid w:val="00E73C51"/>
    <w:rsid w:val="00E75B50"/>
    <w:rsid w:val="00E7758F"/>
    <w:rsid w:val="00E7767E"/>
    <w:rsid w:val="00E77A87"/>
    <w:rsid w:val="00E81674"/>
    <w:rsid w:val="00E82E40"/>
    <w:rsid w:val="00E83553"/>
    <w:rsid w:val="00E83975"/>
    <w:rsid w:val="00E85D5C"/>
    <w:rsid w:val="00E870C2"/>
    <w:rsid w:val="00E875F4"/>
    <w:rsid w:val="00E87F8B"/>
    <w:rsid w:val="00E90034"/>
    <w:rsid w:val="00E905B5"/>
    <w:rsid w:val="00E907A8"/>
    <w:rsid w:val="00E90F50"/>
    <w:rsid w:val="00E91C1B"/>
    <w:rsid w:val="00E9263F"/>
    <w:rsid w:val="00E92F1B"/>
    <w:rsid w:val="00E9369E"/>
    <w:rsid w:val="00E9482A"/>
    <w:rsid w:val="00E97C6B"/>
    <w:rsid w:val="00EA1AC8"/>
    <w:rsid w:val="00EA1E3C"/>
    <w:rsid w:val="00EA258D"/>
    <w:rsid w:val="00EA3280"/>
    <w:rsid w:val="00EA6EC1"/>
    <w:rsid w:val="00EA7624"/>
    <w:rsid w:val="00EA7779"/>
    <w:rsid w:val="00EB1156"/>
    <w:rsid w:val="00EB1BB5"/>
    <w:rsid w:val="00EB20E8"/>
    <w:rsid w:val="00EB285D"/>
    <w:rsid w:val="00EB39D2"/>
    <w:rsid w:val="00EB3D81"/>
    <w:rsid w:val="00EB79E5"/>
    <w:rsid w:val="00EB7B0A"/>
    <w:rsid w:val="00EB7DF7"/>
    <w:rsid w:val="00EC21BB"/>
    <w:rsid w:val="00EC25E1"/>
    <w:rsid w:val="00EC3631"/>
    <w:rsid w:val="00EC3B25"/>
    <w:rsid w:val="00EC56ED"/>
    <w:rsid w:val="00EC5816"/>
    <w:rsid w:val="00EC71C4"/>
    <w:rsid w:val="00ED16EE"/>
    <w:rsid w:val="00ED1977"/>
    <w:rsid w:val="00ED49CF"/>
    <w:rsid w:val="00ED533A"/>
    <w:rsid w:val="00ED7BD7"/>
    <w:rsid w:val="00EE0257"/>
    <w:rsid w:val="00EE1CFE"/>
    <w:rsid w:val="00EE359B"/>
    <w:rsid w:val="00EE3BC0"/>
    <w:rsid w:val="00EE555D"/>
    <w:rsid w:val="00EE56DD"/>
    <w:rsid w:val="00EE57C3"/>
    <w:rsid w:val="00EE5CA4"/>
    <w:rsid w:val="00EE62BA"/>
    <w:rsid w:val="00EE6E71"/>
    <w:rsid w:val="00EE7F31"/>
    <w:rsid w:val="00EF4E14"/>
    <w:rsid w:val="00EF65B3"/>
    <w:rsid w:val="00EF6829"/>
    <w:rsid w:val="00EF6F95"/>
    <w:rsid w:val="00EF6FC5"/>
    <w:rsid w:val="00EF77A0"/>
    <w:rsid w:val="00F00D78"/>
    <w:rsid w:val="00F01E93"/>
    <w:rsid w:val="00F0543C"/>
    <w:rsid w:val="00F05678"/>
    <w:rsid w:val="00F06073"/>
    <w:rsid w:val="00F0743B"/>
    <w:rsid w:val="00F10690"/>
    <w:rsid w:val="00F10E9D"/>
    <w:rsid w:val="00F121C2"/>
    <w:rsid w:val="00F1251E"/>
    <w:rsid w:val="00F126E4"/>
    <w:rsid w:val="00F13435"/>
    <w:rsid w:val="00F13E78"/>
    <w:rsid w:val="00F13F6D"/>
    <w:rsid w:val="00F13F71"/>
    <w:rsid w:val="00F1481B"/>
    <w:rsid w:val="00F1592A"/>
    <w:rsid w:val="00F16EA4"/>
    <w:rsid w:val="00F177F0"/>
    <w:rsid w:val="00F20576"/>
    <w:rsid w:val="00F20F07"/>
    <w:rsid w:val="00F22278"/>
    <w:rsid w:val="00F22A3C"/>
    <w:rsid w:val="00F246FA"/>
    <w:rsid w:val="00F24D92"/>
    <w:rsid w:val="00F24E81"/>
    <w:rsid w:val="00F300BA"/>
    <w:rsid w:val="00F30D52"/>
    <w:rsid w:val="00F30F80"/>
    <w:rsid w:val="00F31E64"/>
    <w:rsid w:val="00F3362F"/>
    <w:rsid w:val="00F33AD3"/>
    <w:rsid w:val="00F341EE"/>
    <w:rsid w:val="00F3465B"/>
    <w:rsid w:val="00F348CA"/>
    <w:rsid w:val="00F359BB"/>
    <w:rsid w:val="00F40109"/>
    <w:rsid w:val="00F4034B"/>
    <w:rsid w:val="00F4083E"/>
    <w:rsid w:val="00F41AC6"/>
    <w:rsid w:val="00F42A24"/>
    <w:rsid w:val="00F436C2"/>
    <w:rsid w:val="00F4697F"/>
    <w:rsid w:val="00F46F40"/>
    <w:rsid w:val="00F50D96"/>
    <w:rsid w:val="00F52086"/>
    <w:rsid w:val="00F54379"/>
    <w:rsid w:val="00F54926"/>
    <w:rsid w:val="00F554F7"/>
    <w:rsid w:val="00F573CA"/>
    <w:rsid w:val="00F60BB1"/>
    <w:rsid w:val="00F61550"/>
    <w:rsid w:val="00F6214F"/>
    <w:rsid w:val="00F6245C"/>
    <w:rsid w:val="00F642FC"/>
    <w:rsid w:val="00F64C24"/>
    <w:rsid w:val="00F64D34"/>
    <w:rsid w:val="00F6517C"/>
    <w:rsid w:val="00F66E3F"/>
    <w:rsid w:val="00F66F88"/>
    <w:rsid w:val="00F700AB"/>
    <w:rsid w:val="00F700DC"/>
    <w:rsid w:val="00F701C7"/>
    <w:rsid w:val="00F723BD"/>
    <w:rsid w:val="00F7270D"/>
    <w:rsid w:val="00F7330F"/>
    <w:rsid w:val="00F735E5"/>
    <w:rsid w:val="00F7363F"/>
    <w:rsid w:val="00F73A5E"/>
    <w:rsid w:val="00F73AAD"/>
    <w:rsid w:val="00F74AC5"/>
    <w:rsid w:val="00F752F7"/>
    <w:rsid w:val="00F75F58"/>
    <w:rsid w:val="00F776D3"/>
    <w:rsid w:val="00F77BA0"/>
    <w:rsid w:val="00F80801"/>
    <w:rsid w:val="00F808DB"/>
    <w:rsid w:val="00F81109"/>
    <w:rsid w:val="00F81C55"/>
    <w:rsid w:val="00F82ADA"/>
    <w:rsid w:val="00F83185"/>
    <w:rsid w:val="00F83490"/>
    <w:rsid w:val="00F8362D"/>
    <w:rsid w:val="00F83B61"/>
    <w:rsid w:val="00F83E0A"/>
    <w:rsid w:val="00F8408A"/>
    <w:rsid w:val="00F84156"/>
    <w:rsid w:val="00F84D98"/>
    <w:rsid w:val="00F85566"/>
    <w:rsid w:val="00F860DA"/>
    <w:rsid w:val="00F86479"/>
    <w:rsid w:val="00F86CC6"/>
    <w:rsid w:val="00F90772"/>
    <w:rsid w:val="00F90E66"/>
    <w:rsid w:val="00F916BA"/>
    <w:rsid w:val="00F91A29"/>
    <w:rsid w:val="00F9382C"/>
    <w:rsid w:val="00F955FF"/>
    <w:rsid w:val="00F96362"/>
    <w:rsid w:val="00F97174"/>
    <w:rsid w:val="00FA04A9"/>
    <w:rsid w:val="00FA0A7F"/>
    <w:rsid w:val="00FA1C7D"/>
    <w:rsid w:val="00FA25B8"/>
    <w:rsid w:val="00FA27C1"/>
    <w:rsid w:val="00FA297D"/>
    <w:rsid w:val="00FA453D"/>
    <w:rsid w:val="00FA5861"/>
    <w:rsid w:val="00FA7A3B"/>
    <w:rsid w:val="00FB0326"/>
    <w:rsid w:val="00FB287F"/>
    <w:rsid w:val="00FB2E28"/>
    <w:rsid w:val="00FB3674"/>
    <w:rsid w:val="00FB48EB"/>
    <w:rsid w:val="00FB499D"/>
    <w:rsid w:val="00FB51B5"/>
    <w:rsid w:val="00FB5F80"/>
    <w:rsid w:val="00FB6016"/>
    <w:rsid w:val="00FC052F"/>
    <w:rsid w:val="00FC05BE"/>
    <w:rsid w:val="00FC1573"/>
    <w:rsid w:val="00FC1F23"/>
    <w:rsid w:val="00FC4717"/>
    <w:rsid w:val="00FC5530"/>
    <w:rsid w:val="00FC68D5"/>
    <w:rsid w:val="00FC77D2"/>
    <w:rsid w:val="00FD05B0"/>
    <w:rsid w:val="00FD14CE"/>
    <w:rsid w:val="00FD1C3A"/>
    <w:rsid w:val="00FD1E8E"/>
    <w:rsid w:val="00FD28B3"/>
    <w:rsid w:val="00FD4E3F"/>
    <w:rsid w:val="00FD57CB"/>
    <w:rsid w:val="00FD614E"/>
    <w:rsid w:val="00FD6365"/>
    <w:rsid w:val="00FD7A14"/>
    <w:rsid w:val="00FE0167"/>
    <w:rsid w:val="00FE0261"/>
    <w:rsid w:val="00FE04C3"/>
    <w:rsid w:val="00FE06AE"/>
    <w:rsid w:val="00FE0877"/>
    <w:rsid w:val="00FE156E"/>
    <w:rsid w:val="00FE1776"/>
    <w:rsid w:val="00FE1FAF"/>
    <w:rsid w:val="00FE3052"/>
    <w:rsid w:val="00FE45ED"/>
    <w:rsid w:val="00FE4D44"/>
    <w:rsid w:val="00FE5061"/>
    <w:rsid w:val="00FE56AB"/>
    <w:rsid w:val="00FE58CB"/>
    <w:rsid w:val="00FE597E"/>
    <w:rsid w:val="00FE6AE4"/>
    <w:rsid w:val="00FE7093"/>
    <w:rsid w:val="00FE74A7"/>
    <w:rsid w:val="00FF0F6F"/>
    <w:rsid w:val="00FF2245"/>
    <w:rsid w:val="00FF27DE"/>
    <w:rsid w:val="00FF2ACC"/>
    <w:rsid w:val="00FF4181"/>
    <w:rsid w:val="00FF4544"/>
    <w:rsid w:val="00FF4A77"/>
    <w:rsid w:val="00FF5482"/>
    <w:rsid w:val="00FF5605"/>
    <w:rsid w:val="00FF7B5A"/>
    <w:rsid w:val="00FF7D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D72EA"/>
  <w15:docId w15:val="{9D8A6E26-70E7-4FB5-A7E5-6424569CB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3">
    <w:name w:val="heading 3"/>
    <w:basedOn w:val="Normal"/>
    <w:link w:val="Heading3Char"/>
    <w:uiPriority w:val="9"/>
    <w:qFormat/>
    <w:rsid w:val="009F69BA"/>
    <w:pPr>
      <w:spacing w:before="100" w:beforeAutospacing="1" w:after="100" w:afterAutospacing="1" w:line="240" w:lineRule="auto"/>
      <w:outlineLvl w:val="2"/>
    </w:pPr>
    <w:rPr>
      <w:rFonts w:ascii="Times New Roman" w:eastAsia="Times New Roman" w:hAnsi="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18C0"/>
    <w:pPr>
      <w:ind w:left="720"/>
      <w:contextualSpacing/>
    </w:pPr>
  </w:style>
  <w:style w:type="character" w:styleId="CommentReference">
    <w:name w:val="annotation reference"/>
    <w:uiPriority w:val="99"/>
    <w:semiHidden/>
    <w:unhideWhenUsed/>
    <w:rsid w:val="005318C0"/>
    <w:rPr>
      <w:sz w:val="16"/>
      <w:szCs w:val="16"/>
    </w:rPr>
  </w:style>
  <w:style w:type="paragraph" w:styleId="CommentText">
    <w:name w:val="annotation text"/>
    <w:basedOn w:val="Normal"/>
    <w:link w:val="CommentTextChar"/>
    <w:uiPriority w:val="99"/>
    <w:unhideWhenUsed/>
    <w:rsid w:val="005318C0"/>
    <w:pPr>
      <w:spacing w:line="240" w:lineRule="auto"/>
    </w:pPr>
    <w:rPr>
      <w:sz w:val="20"/>
      <w:szCs w:val="20"/>
    </w:rPr>
  </w:style>
  <w:style w:type="character" w:customStyle="1" w:styleId="CommentTextChar">
    <w:name w:val="Comment Text Char"/>
    <w:link w:val="CommentText"/>
    <w:uiPriority w:val="99"/>
    <w:rsid w:val="005318C0"/>
    <w:rPr>
      <w:sz w:val="20"/>
      <w:szCs w:val="20"/>
    </w:rPr>
  </w:style>
  <w:style w:type="paragraph" w:styleId="CommentSubject">
    <w:name w:val="annotation subject"/>
    <w:basedOn w:val="CommentText"/>
    <w:next w:val="CommentText"/>
    <w:link w:val="CommentSubjectChar"/>
    <w:uiPriority w:val="99"/>
    <w:semiHidden/>
    <w:unhideWhenUsed/>
    <w:rsid w:val="004245DE"/>
    <w:rPr>
      <w:b/>
      <w:bCs/>
    </w:rPr>
  </w:style>
  <w:style w:type="character" w:customStyle="1" w:styleId="CommentSubjectChar">
    <w:name w:val="Comment Subject Char"/>
    <w:link w:val="CommentSubject"/>
    <w:uiPriority w:val="99"/>
    <w:semiHidden/>
    <w:rsid w:val="004245DE"/>
    <w:rPr>
      <w:b/>
      <w:bCs/>
      <w:sz w:val="20"/>
      <w:szCs w:val="20"/>
    </w:rPr>
  </w:style>
  <w:style w:type="table" w:styleId="TableGrid">
    <w:name w:val="Table Grid"/>
    <w:basedOn w:val="TableNormal"/>
    <w:uiPriority w:val="39"/>
    <w:rsid w:val="001B32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253256"/>
    <w:rPr>
      <w:color w:val="0563C1"/>
      <w:u w:val="single"/>
    </w:rPr>
  </w:style>
  <w:style w:type="character" w:customStyle="1" w:styleId="UnresolvedMention1">
    <w:name w:val="Unresolved Mention1"/>
    <w:uiPriority w:val="99"/>
    <w:semiHidden/>
    <w:unhideWhenUsed/>
    <w:rsid w:val="00253256"/>
    <w:rPr>
      <w:color w:val="605E5C"/>
      <w:shd w:val="clear" w:color="auto" w:fill="E1DFDD"/>
    </w:rPr>
  </w:style>
  <w:style w:type="character" w:styleId="FollowedHyperlink">
    <w:name w:val="FollowedHyperlink"/>
    <w:uiPriority w:val="99"/>
    <w:semiHidden/>
    <w:unhideWhenUsed/>
    <w:rsid w:val="008A05D6"/>
    <w:rPr>
      <w:color w:val="954F72"/>
      <w:u w:val="single"/>
    </w:rPr>
  </w:style>
  <w:style w:type="paragraph" w:styleId="Revision">
    <w:name w:val="Revision"/>
    <w:hidden/>
    <w:uiPriority w:val="99"/>
    <w:semiHidden/>
    <w:rsid w:val="0041729C"/>
    <w:rPr>
      <w:sz w:val="22"/>
      <w:szCs w:val="22"/>
    </w:rPr>
  </w:style>
  <w:style w:type="paragraph" w:styleId="BalloonText">
    <w:name w:val="Balloon Text"/>
    <w:basedOn w:val="Normal"/>
    <w:link w:val="BalloonTextChar"/>
    <w:uiPriority w:val="99"/>
    <w:semiHidden/>
    <w:unhideWhenUsed/>
    <w:rsid w:val="00763CC1"/>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763CC1"/>
    <w:rPr>
      <w:rFonts w:ascii="Segoe UI" w:hAnsi="Segoe UI" w:cs="Segoe UI"/>
      <w:sz w:val="18"/>
      <w:szCs w:val="18"/>
    </w:rPr>
  </w:style>
  <w:style w:type="character" w:styleId="PlaceholderText">
    <w:name w:val="Placeholder Text"/>
    <w:basedOn w:val="DefaultParagraphFont"/>
    <w:uiPriority w:val="99"/>
    <w:semiHidden/>
    <w:rsid w:val="00A3140C"/>
    <w:rPr>
      <w:color w:val="808080"/>
    </w:rPr>
  </w:style>
  <w:style w:type="paragraph" w:styleId="Header">
    <w:name w:val="header"/>
    <w:basedOn w:val="Normal"/>
    <w:link w:val="HeaderChar"/>
    <w:uiPriority w:val="99"/>
    <w:unhideWhenUsed/>
    <w:rsid w:val="007E5A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5A53"/>
    <w:rPr>
      <w:sz w:val="22"/>
      <w:szCs w:val="22"/>
    </w:rPr>
  </w:style>
  <w:style w:type="paragraph" w:styleId="Footer">
    <w:name w:val="footer"/>
    <w:basedOn w:val="Normal"/>
    <w:link w:val="FooterChar"/>
    <w:uiPriority w:val="99"/>
    <w:unhideWhenUsed/>
    <w:rsid w:val="007E5A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5A53"/>
    <w:rPr>
      <w:sz w:val="22"/>
      <w:szCs w:val="22"/>
    </w:rPr>
  </w:style>
  <w:style w:type="character" w:customStyle="1" w:styleId="Heading3Char">
    <w:name w:val="Heading 3 Char"/>
    <w:basedOn w:val="DefaultParagraphFont"/>
    <w:link w:val="Heading3"/>
    <w:uiPriority w:val="9"/>
    <w:rsid w:val="009F69BA"/>
    <w:rPr>
      <w:rFonts w:ascii="Times New Roman" w:eastAsia="Times New Roman" w:hAnsi="Times New Roman"/>
      <w:b/>
      <w:bCs/>
      <w:sz w:val="27"/>
      <w:szCs w:val="27"/>
    </w:rPr>
  </w:style>
  <w:style w:type="paragraph" w:styleId="NormalWeb">
    <w:name w:val="Normal (Web)"/>
    <w:basedOn w:val="Normal"/>
    <w:uiPriority w:val="99"/>
    <w:semiHidden/>
    <w:unhideWhenUsed/>
    <w:rsid w:val="009F69BA"/>
    <w:pPr>
      <w:spacing w:before="100" w:beforeAutospacing="1" w:after="100" w:afterAutospacing="1" w:line="240" w:lineRule="auto"/>
    </w:pPr>
    <w:rPr>
      <w:rFonts w:ascii="Times New Roman" w:eastAsia="Times New Roman" w:hAnsi="Times New Roman"/>
      <w:sz w:val="24"/>
      <w:szCs w:val="24"/>
    </w:rPr>
  </w:style>
  <w:style w:type="paragraph" w:styleId="Bibliography">
    <w:name w:val="Bibliography"/>
    <w:basedOn w:val="Normal"/>
    <w:next w:val="Normal"/>
    <w:uiPriority w:val="37"/>
    <w:unhideWhenUsed/>
    <w:rsid w:val="008266D8"/>
    <w:pPr>
      <w:spacing w:after="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698858">
      <w:bodyDiv w:val="1"/>
      <w:marLeft w:val="0"/>
      <w:marRight w:val="0"/>
      <w:marTop w:val="0"/>
      <w:marBottom w:val="0"/>
      <w:divBdr>
        <w:top w:val="none" w:sz="0" w:space="0" w:color="auto"/>
        <w:left w:val="none" w:sz="0" w:space="0" w:color="auto"/>
        <w:bottom w:val="none" w:sz="0" w:space="0" w:color="auto"/>
        <w:right w:val="none" w:sz="0" w:space="0" w:color="auto"/>
      </w:divBdr>
      <w:divsChild>
        <w:div w:id="512843950">
          <w:marLeft w:val="0"/>
          <w:marRight w:val="0"/>
          <w:marTop w:val="0"/>
          <w:marBottom w:val="0"/>
          <w:divBdr>
            <w:top w:val="none" w:sz="0" w:space="0" w:color="auto"/>
            <w:left w:val="none" w:sz="0" w:space="0" w:color="auto"/>
            <w:bottom w:val="none" w:sz="0" w:space="0" w:color="auto"/>
            <w:right w:val="none" w:sz="0" w:space="0" w:color="auto"/>
          </w:divBdr>
        </w:div>
      </w:divsChild>
    </w:div>
    <w:div w:id="1734163244">
      <w:bodyDiv w:val="1"/>
      <w:marLeft w:val="0"/>
      <w:marRight w:val="0"/>
      <w:marTop w:val="0"/>
      <w:marBottom w:val="0"/>
      <w:divBdr>
        <w:top w:val="none" w:sz="0" w:space="0" w:color="auto"/>
        <w:left w:val="none" w:sz="0" w:space="0" w:color="auto"/>
        <w:bottom w:val="none" w:sz="0" w:space="0" w:color="auto"/>
        <w:right w:val="none" w:sz="0" w:space="0" w:color="auto"/>
      </w:divBdr>
    </w:div>
    <w:div w:id="2037079697">
      <w:bodyDiv w:val="1"/>
      <w:marLeft w:val="0"/>
      <w:marRight w:val="0"/>
      <w:marTop w:val="0"/>
      <w:marBottom w:val="0"/>
      <w:divBdr>
        <w:top w:val="none" w:sz="0" w:space="0" w:color="auto"/>
        <w:left w:val="none" w:sz="0" w:space="0" w:color="auto"/>
        <w:bottom w:val="none" w:sz="0" w:space="0" w:color="auto"/>
        <w:right w:val="none" w:sz="0" w:space="0" w:color="auto"/>
      </w:divBdr>
    </w:div>
    <w:div w:id="2060933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5" Type="http://schemas.openxmlformats.org/officeDocument/2006/relationships/webSettings" Target="webSettings.xml"/><Relationship Id="rId15" Type="http://schemas.openxmlformats.org/officeDocument/2006/relationships/image" Target="media/image3.tiff"/><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359388-4056-4D9D-BDBD-84F260E5C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26</Pages>
  <Words>6904</Words>
  <Characters>39354</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Berigan</dc:creator>
  <cp:keywords/>
  <dc:description/>
  <cp:lastModifiedBy>Liam Berigan</cp:lastModifiedBy>
  <cp:revision>2</cp:revision>
  <cp:lastPrinted>2022-11-18T18:03:00Z</cp:lastPrinted>
  <dcterms:created xsi:type="dcterms:W3CDTF">2023-06-22T15:32:00Z</dcterms:created>
  <dcterms:modified xsi:type="dcterms:W3CDTF">2023-06-22T15:32:00Z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ZOTERO_PREF_1">
    <vt:lpwstr>&lt;data data-version="3" zotero-version="6.0.26"&gt;&lt;session id="SuXE9rWG"/&gt;&lt;style id="http://www.zotero.org/styles/biological-conservation" hasBibliography="1" bibliographyStyleHasBeenSet="1"/&gt;&lt;prefs&gt;&lt;pref name="fieldType" value="Field"/&gt;&lt;/prefs&gt;&lt;/data&gt;</vt:lpwstr>
  </property>
</Properties>
</file>