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77777777" w:rsidR="000943D8" w:rsidRPr="000943D8" w:rsidRDefault="000943D8" w:rsidP="004245DE">
      <w:pPr>
        <w:spacing w:line="480" w:lineRule="auto"/>
        <w:rPr>
          <w:i/>
          <w:iCs/>
        </w:rPr>
      </w:pPr>
      <w:commentRangeStart w:id="0"/>
      <w:r w:rsidRPr="000943D8">
        <w:rPr>
          <w:i/>
          <w:iCs/>
        </w:rPr>
        <w:t xml:space="preserve">Joint life-stage-specific species distribution models </w:t>
      </w:r>
      <w:r w:rsidR="00763CC1">
        <w:rPr>
          <w:i/>
          <w:iCs/>
        </w:rPr>
        <w:t>better</w:t>
      </w:r>
      <w:r w:rsidR="009C486D">
        <w:rPr>
          <w:i/>
          <w:iCs/>
        </w:rPr>
        <w:t xml:space="preserve"> </w:t>
      </w:r>
      <w:r w:rsidRPr="000943D8">
        <w:rPr>
          <w:i/>
          <w:iCs/>
        </w:rPr>
        <w:t>facilitate habitat conservation for a short distance migratory bird</w:t>
      </w:r>
      <w:commentRangeEnd w:id="0"/>
      <w:r w:rsidR="009C5EA0">
        <w:rPr>
          <w:rStyle w:val="CommentReference"/>
        </w:rPr>
        <w:commentReference w:id="0"/>
      </w:r>
    </w:p>
    <w:p w14:paraId="26095CFA" w14:textId="77777777" w:rsidR="004245DE" w:rsidRPr="004245DE" w:rsidRDefault="004245DE" w:rsidP="004245DE">
      <w:pPr>
        <w:spacing w:line="480" w:lineRule="auto"/>
      </w:pPr>
      <w:r w:rsidRPr="004245DE">
        <w:t>Target: Journal of Applied Ecology</w:t>
      </w:r>
    </w:p>
    <w:p w14:paraId="7C933A29" w14:textId="77777777" w:rsidR="00652562" w:rsidRDefault="005318C0" w:rsidP="00652562">
      <w:pPr>
        <w:spacing w:line="480" w:lineRule="auto"/>
        <w:rPr>
          <w:b/>
          <w:bCs/>
        </w:rPr>
      </w:pPr>
      <w:r w:rsidRPr="000943D8">
        <w:rPr>
          <w:b/>
          <w:bCs/>
        </w:rPr>
        <w:t>Introduction</w:t>
      </w:r>
    </w:p>
    <w:p w14:paraId="73EC324F" w14:textId="1170381D" w:rsidR="003961FF" w:rsidRPr="00652562" w:rsidRDefault="00D73B56" w:rsidP="00652562">
      <w:pPr>
        <w:spacing w:line="480" w:lineRule="auto"/>
        <w:rPr>
          <w:b/>
          <w:bCs/>
        </w:rPr>
      </w:pPr>
      <w:commentRangeStart w:id="1"/>
      <w:r>
        <w:t xml:space="preserve">Species distribution models </w:t>
      </w:r>
      <w:r w:rsidR="00B37BF5">
        <w:t>are</w:t>
      </w:r>
      <w:r w:rsidR="00D138A5">
        <w:t xml:space="preserve"> </w:t>
      </w:r>
      <w:r w:rsidR="004C188D">
        <w:t xml:space="preserve">frequently used to </w:t>
      </w:r>
      <w:r w:rsidR="00D138A5">
        <w:t>convert</w:t>
      </w:r>
      <w:r w:rsidR="00F05678">
        <w:t xml:space="preserve"> data</w:t>
      </w:r>
      <w:r w:rsidR="00D138A5">
        <w:t xml:space="preserve"> about species </w:t>
      </w:r>
      <w:r w:rsidR="007155D5">
        <w:t>occurrence</w:t>
      </w:r>
      <w:r w:rsidR="00F05678">
        <w:t xml:space="preserve"> and habitat associations</w:t>
      </w:r>
      <w:r w:rsidR="00D138A5">
        <w:t xml:space="preserve"> into tools </w:t>
      </w:r>
      <w:del w:id="2" w:author="Erik" w:date="2022-12-12T15:17:00Z">
        <w:r w:rsidR="00D138A5" w:rsidDel="00E77A87">
          <w:delText>suitable for</w:delText>
        </w:r>
      </w:del>
      <w:ins w:id="3" w:author="Erik" w:date="2022-12-12T15:17:00Z">
        <w:r w:rsidR="00E77A87">
          <w:t>to</w:t>
        </w:r>
      </w:ins>
      <w:r w:rsidR="00D138A5">
        <w:t xml:space="preserve"> assist</w:t>
      </w:r>
      <w:del w:id="4" w:author="Erik" w:date="2022-12-12T15:17:00Z">
        <w:r w:rsidR="00D138A5" w:rsidDel="00E77A87">
          <w:delText>ing</w:delText>
        </w:r>
      </w:del>
      <w:r w:rsidR="00D138A5">
        <w:t xml:space="preserve"> conservation decision-making. </w:t>
      </w:r>
      <w:r w:rsidR="001A2463">
        <w:t>By</w:t>
      </w:r>
      <w:r w:rsidR="00D138A5">
        <w:t xml:space="preserve"> </w:t>
      </w:r>
      <w:r w:rsidR="001A2463">
        <w:t>predicting the occurrence of habitat conditions which are suitable for the occupancy of one or more species of interest</w:t>
      </w:r>
      <w:r w:rsidR="001E08BC">
        <w:t>,</w:t>
      </w:r>
      <w:r w:rsidR="001A2463">
        <w:t xml:space="preserve"> species distribution models </w:t>
      </w:r>
      <w:del w:id="5" w:author="Erik" w:date="2022-12-12T15:18:00Z">
        <w:r w:rsidR="001A2463" w:rsidDel="00E77A87">
          <w:delText>have allowed</w:delText>
        </w:r>
      </w:del>
      <w:ins w:id="6" w:author="Erik" w:date="2022-12-12T15:18:00Z">
        <w:r w:rsidR="00E77A87">
          <w:t>allow</w:t>
        </w:r>
      </w:ins>
      <w:r w:rsidR="001A2463">
        <w:t xml:space="preserve"> </w:t>
      </w:r>
      <w:r w:rsidR="001E08BC">
        <w:t>users</w:t>
      </w:r>
      <w:r w:rsidR="001A2463">
        <w:t xml:space="preserve"> to address issues </w:t>
      </w:r>
      <w:r w:rsidR="001E08BC">
        <w:t>ranging from conservation planning to ecological hypothesis testing (</w:t>
      </w:r>
      <w:commentRangeStart w:id="7"/>
      <w:r w:rsidR="00400B9E">
        <w:t>Miller 2010</w:t>
      </w:r>
      <w:commentRangeEnd w:id="7"/>
      <w:r w:rsidR="00987A6C">
        <w:rPr>
          <w:rStyle w:val="CommentReference"/>
        </w:rPr>
        <w:commentReference w:id="7"/>
      </w:r>
      <w:r w:rsidR="001E08BC">
        <w:t>)</w:t>
      </w:r>
      <w:r w:rsidR="00046BE1">
        <w:t xml:space="preserve">. </w:t>
      </w:r>
      <w:commentRangeStart w:id="8"/>
      <w:r w:rsidR="00046BE1">
        <w:t>T</w:t>
      </w:r>
      <w:r w:rsidR="00891B96">
        <w:t xml:space="preserve">he debut of remote sensing data, including multispectral satellite imagery and derivative datasets, has made it easier </w:t>
      </w:r>
      <w:del w:id="9" w:author="Amber M Roth" w:date="2023-02-20T19:43:00Z">
        <w:r w:rsidR="00D64233" w:rsidDel="00987A6C">
          <w:delText>than</w:delText>
        </w:r>
        <w:r w:rsidR="00891B96" w:rsidDel="00987A6C">
          <w:delText xml:space="preserve"> ever </w:delText>
        </w:r>
      </w:del>
      <w:r w:rsidR="00891B96">
        <w:t xml:space="preserve">to predict species distributions over </w:t>
      </w:r>
      <w:commentRangeStart w:id="10"/>
      <w:del w:id="11" w:author="Amber M Roth" w:date="2023-02-20T19:43:00Z">
        <w:r w:rsidR="00891B96" w:rsidDel="00987A6C">
          <w:delText>massive</w:delText>
        </w:r>
      </w:del>
      <w:commentRangeEnd w:id="10"/>
      <w:r w:rsidR="00987A6C">
        <w:rPr>
          <w:rStyle w:val="CommentReference"/>
        </w:rPr>
        <w:commentReference w:id="10"/>
      </w:r>
      <w:del w:id="12" w:author="Amber M Roth" w:date="2023-02-20T19:43:00Z">
        <w:r w:rsidR="00891B96" w:rsidDel="00987A6C">
          <w:delText xml:space="preserve"> </w:delText>
        </w:r>
      </w:del>
      <w:ins w:id="13" w:author="Amber M Roth" w:date="2023-02-20T19:43:00Z">
        <w:r w:rsidR="00987A6C">
          <w:t xml:space="preserve">extensive </w:t>
        </w:r>
      </w:ins>
      <w:r w:rsidR="00891B96">
        <w:t>spatial scales (</w:t>
      </w:r>
      <w:r w:rsidR="00A947E0">
        <w:t>He et al. 2015</w:t>
      </w:r>
      <w:r w:rsidR="00891B96">
        <w:t>)</w:t>
      </w:r>
      <w:r w:rsidR="00046BE1">
        <w:t xml:space="preserve">, especially using new advances in prediction using </w:t>
      </w:r>
      <w:r w:rsidR="004928F0">
        <w:t xml:space="preserve">advanced classification techniques </w:t>
      </w:r>
      <w:r w:rsidR="00046BE1">
        <w:t>(</w:t>
      </w:r>
      <w:r w:rsidR="00BD4CB9">
        <w:t>Li &amp; Wang 2013</w:t>
      </w:r>
      <w:r w:rsidR="00046BE1" w:rsidRPr="00CA19CC">
        <w:t>)</w:t>
      </w:r>
      <w:r w:rsidR="00891B96" w:rsidRPr="00CA19CC">
        <w:t xml:space="preserve">. </w:t>
      </w:r>
      <w:commentRangeEnd w:id="1"/>
      <w:r w:rsidR="00E77A87">
        <w:rPr>
          <w:rStyle w:val="CommentReference"/>
        </w:rPr>
        <w:commentReference w:id="1"/>
      </w:r>
      <w:commentRangeEnd w:id="8"/>
      <w:r w:rsidR="00987A6C">
        <w:rPr>
          <w:rStyle w:val="CommentReference"/>
        </w:rPr>
        <w:commentReference w:id="8"/>
      </w:r>
      <w:commentRangeStart w:id="14"/>
      <w:commentRangeStart w:id="15"/>
      <w:r w:rsidR="00046BE1" w:rsidRPr="00CA19CC">
        <w:t>However</w:t>
      </w:r>
      <w:r w:rsidR="00046BE1">
        <w:t xml:space="preserve">, </w:t>
      </w:r>
      <w:r w:rsidR="00DB48C8">
        <w:t>species distribution models</w:t>
      </w:r>
      <w:r w:rsidR="00766BD5">
        <w:t xml:space="preserve"> are known to have issues with transferability</w:t>
      </w:r>
      <w:r w:rsidR="000059B8">
        <w:t xml:space="preserve"> (</w:t>
      </w:r>
      <w:r w:rsidR="00E0500B" w:rsidRPr="00E0500B">
        <w:t>Rousseau</w:t>
      </w:r>
      <w:r w:rsidR="00E0500B">
        <w:t xml:space="preserve"> &amp; Betts 2022</w:t>
      </w:r>
      <w:r w:rsidR="000059B8">
        <w:t xml:space="preserve">), where </w:t>
      </w:r>
      <w:r w:rsidR="00585E20">
        <w:t xml:space="preserve">species distribution models </w:t>
      </w:r>
      <w:r w:rsidR="00CD135C">
        <w:t xml:space="preserve">may not be reflective of animal distributions at other </w:t>
      </w:r>
      <w:r w:rsidR="00C76787">
        <w:t>places or times.</w:t>
      </w:r>
      <w:r w:rsidR="00AC7E08">
        <w:t xml:space="preserve"> </w:t>
      </w:r>
      <w:commentRangeEnd w:id="14"/>
      <w:r w:rsidR="00E77A87">
        <w:rPr>
          <w:rStyle w:val="CommentReference"/>
        </w:rPr>
        <w:commentReference w:id="14"/>
      </w:r>
      <w:commentRangeEnd w:id="15"/>
      <w:r w:rsidR="00F1481B">
        <w:rPr>
          <w:rStyle w:val="CommentReference"/>
        </w:rPr>
        <w:commentReference w:id="15"/>
      </w:r>
      <w:r w:rsidR="003961FF">
        <w:t xml:space="preserve">Species for which habitat use changes </w:t>
      </w:r>
      <w:del w:id="16" w:author="Erik" w:date="2022-12-12T15:29:00Z">
        <w:r w:rsidR="003961FF" w:rsidDel="002F4F46">
          <w:delText xml:space="preserve">between </w:delText>
        </w:r>
      </w:del>
      <w:ins w:id="17" w:author="Erik" w:date="2022-12-12T15:29:00Z">
        <w:r w:rsidR="002F4F46">
          <w:t xml:space="preserve">among </w:t>
        </w:r>
      </w:ins>
      <w:r w:rsidR="003961FF">
        <w:t xml:space="preserve">seasons or life stages </w:t>
      </w:r>
      <w:r w:rsidR="00BD6A24">
        <w:t xml:space="preserve">are especially prone to having issues with </w:t>
      </w:r>
      <w:r w:rsidR="00BC598A">
        <w:t xml:space="preserve">the </w:t>
      </w:r>
      <w:r w:rsidR="00BD6A24">
        <w:t xml:space="preserve">transferability </w:t>
      </w:r>
      <w:r w:rsidR="00BC598A">
        <w:t xml:space="preserve">of distribution models </w:t>
      </w:r>
      <w:r w:rsidR="00BD6A24">
        <w:t>through time</w:t>
      </w:r>
      <w:r w:rsidR="004A769B">
        <w:t xml:space="preserve">, which can lead to underestimation of habitat requirements unless habitat is </w:t>
      </w:r>
      <w:r w:rsidR="00FE0877">
        <w:t>modeled</w:t>
      </w:r>
      <w:r w:rsidR="004A769B">
        <w:t xml:space="preserve"> in multiple seasons or life stages.</w:t>
      </w:r>
    </w:p>
    <w:p w14:paraId="2D38FB1A" w14:textId="45D077B0" w:rsidR="00EB285D" w:rsidRDefault="007E0A11" w:rsidP="00EB285D">
      <w:pPr>
        <w:spacing w:line="480" w:lineRule="auto"/>
        <w:ind w:firstLine="720"/>
        <w:rPr>
          <w:noProof/>
        </w:rPr>
      </w:pPr>
      <w:r>
        <w:t xml:space="preserve">Migratory birds are potentially vulnerable to issues with transferability of species distribution models, </w:t>
      </w:r>
      <w:r w:rsidR="005A5E36">
        <w:t xml:space="preserve">as they </w:t>
      </w:r>
      <w:del w:id="18" w:author="Erik" w:date="2022-12-12T15:24:00Z">
        <w:r w:rsidR="00A37AE6" w:rsidDel="00E77A87">
          <w:delText xml:space="preserve">frequently </w:delText>
        </w:r>
      </w:del>
      <w:r w:rsidR="00A37AE6">
        <w:t xml:space="preserve">use different </w:t>
      </w:r>
      <w:ins w:id="19" w:author="Amber M Roth" w:date="2023-02-20T20:17:00Z">
        <w:r w:rsidR="00326079">
          <w:t xml:space="preserve">geographic </w:t>
        </w:r>
      </w:ins>
      <w:proofErr w:type="gramStart"/>
      <w:r w:rsidR="004D2E28">
        <w:t>areas</w:t>
      </w:r>
      <w:r w:rsidR="00A37AE6">
        <w:t xml:space="preserve"> </w:t>
      </w:r>
      <w:ins w:id="20" w:author="Amber M Roth" w:date="2023-02-20T20:15:00Z">
        <w:r w:rsidR="00326079">
          <w:t xml:space="preserve"> </w:t>
        </w:r>
      </w:ins>
      <w:ins w:id="21" w:author="Erik" w:date="2022-12-23T11:02:00Z">
        <w:r w:rsidR="00C73228">
          <w:t>throughout</w:t>
        </w:r>
        <w:proofErr w:type="gramEnd"/>
        <w:r w:rsidR="00C73228">
          <w:t xml:space="preserve"> their annual cycle that can be coarsely divided into </w:t>
        </w:r>
      </w:ins>
      <w:del w:id="22" w:author="Erik" w:date="2022-12-23T11:02:00Z">
        <w:r w:rsidR="00A37AE6" w:rsidDel="00C73228">
          <w:delText>during their</w:delText>
        </w:r>
      </w:del>
      <w:r w:rsidR="00A37AE6">
        <w:t xml:space="preserve"> breeding, wintering, and migratory </w:t>
      </w:r>
      <w:commentRangeStart w:id="23"/>
      <w:r w:rsidR="00A37AE6">
        <w:t xml:space="preserve">stages </w:t>
      </w:r>
      <w:commentRangeEnd w:id="23"/>
      <w:r w:rsidR="005E3F9B">
        <w:rPr>
          <w:rStyle w:val="CommentReference"/>
        </w:rPr>
        <w:commentReference w:id="23"/>
      </w:r>
      <w:r w:rsidR="00A37AE6">
        <w:t>(</w:t>
      </w:r>
      <w:r w:rsidR="00D71053">
        <w:t>Marra et al. 2015</w:t>
      </w:r>
      <w:r w:rsidR="00A37AE6">
        <w:t>).</w:t>
      </w:r>
      <w:r w:rsidR="00B554BF">
        <w:t xml:space="preserve"> </w:t>
      </w:r>
      <w:r w:rsidR="00135BCD">
        <w:t xml:space="preserve">During the migratory stage, birds </w:t>
      </w:r>
      <w:del w:id="24" w:author="Erik" w:date="2022-12-12T15:30:00Z">
        <w:r w:rsidR="00135BCD" w:rsidDel="002F4F46">
          <w:delText>are dependent</w:delText>
        </w:r>
      </w:del>
      <w:ins w:id="25" w:author="Erik" w:date="2022-12-12T15:30:00Z">
        <w:r w:rsidR="002F4F46">
          <w:t>depend</w:t>
        </w:r>
      </w:ins>
      <w:r w:rsidR="00135BCD">
        <w:t xml:space="preserve"> on </w:t>
      </w:r>
      <w:commentRangeStart w:id="26"/>
      <w:r w:rsidR="00693414">
        <w:rPr>
          <w:noProof/>
        </w:rPr>
        <w:t>stopover sites</w:t>
      </w:r>
      <w:commentRangeEnd w:id="26"/>
      <w:r w:rsidR="00174A16">
        <w:rPr>
          <w:rStyle w:val="CommentReference"/>
        </w:rPr>
        <w:commentReference w:id="26"/>
      </w:r>
      <w:r w:rsidR="00135BCD">
        <w:rPr>
          <w:noProof/>
        </w:rPr>
        <w:t xml:space="preserve">, </w:t>
      </w:r>
      <w:r w:rsidR="00693414">
        <w:rPr>
          <w:noProof/>
        </w:rPr>
        <w:t xml:space="preserve">defined as </w:t>
      </w:r>
      <w:r w:rsidR="00693414" w:rsidRPr="000943D8">
        <w:t>any place where a bird can land and survive until the next migratory flight</w:t>
      </w:r>
      <w:r w:rsidR="00693414">
        <w:t xml:space="preserve"> (Mehlman 2005). </w:t>
      </w:r>
      <w:commentRangeStart w:id="27"/>
      <w:commentRangeStart w:id="28"/>
      <w:r w:rsidR="00693414" w:rsidRPr="000943D8">
        <w:t xml:space="preserve">As survival during migration is believed to limit populations for many species of birds </w:t>
      </w:r>
      <w:r w:rsidR="00693414" w:rsidRPr="000943D8">
        <w:rPr>
          <w:noProof/>
        </w:rPr>
        <w:t xml:space="preserve">(Sillett and Holmes 2002, Rockwell et al. 2017, </w:t>
      </w:r>
      <w:r w:rsidR="00693414" w:rsidRPr="000943D8">
        <w:rPr>
          <w:noProof/>
        </w:rPr>
        <w:lastRenderedPageBreak/>
        <w:t>Robinson et al. 2020)</w:t>
      </w:r>
      <w:r w:rsidR="00693414" w:rsidRPr="000943D8">
        <w:t xml:space="preserve">, conserving stopover habitat is assumed to be important </w:t>
      </w:r>
      <w:r w:rsidR="00693414">
        <w:t>for</w:t>
      </w:r>
      <w:r w:rsidR="00693414" w:rsidRPr="000943D8">
        <w:t xml:space="preserve"> slowing bird declines </w:t>
      </w:r>
      <w:r w:rsidR="00693414" w:rsidRPr="000943D8">
        <w:rPr>
          <w:noProof/>
        </w:rPr>
        <w:t>(Faaborg et al. 2010)</w:t>
      </w:r>
      <w:r w:rsidR="00693414" w:rsidRPr="000943D8">
        <w:t>.</w:t>
      </w:r>
      <w:r w:rsidR="00693414">
        <w:t xml:space="preserve"> </w:t>
      </w:r>
      <w:commentRangeEnd w:id="27"/>
      <w:r w:rsidR="00C73228">
        <w:rPr>
          <w:rStyle w:val="CommentReference"/>
        </w:rPr>
        <w:commentReference w:id="27"/>
      </w:r>
      <w:commentRangeEnd w:id="28"/>
      <w:r w:rsidR="00033DC0">
        <w:rPr>
          <w:rStyle w:val="CommentReference"/>
        </w:rPr>
        <w:commentReference w:id="28"/>
      </w:r>
      <w:r w:rsidR="00693414">
        <w:t>Resource requirements</w:t>
      </w:r>
      <w:r w:rsidR="00693414" w:rsidRPr="000943D8">
        <w:t xml:space="preserve"> during stopover </w:t>
      </w:r>
      <w:r w:rsidR="00693414">
        <w:t>are</w:t>
      </w:r>
      <w:r w:rsidR="00693414" w:rsidRPr="000943D8">
        <w:t xml:space="preserve"> frequently different from </w:t>
      </w:r>
      <w:r w:rsidR="00693414">
        <w:t>those</w:t>
      </w:r>
      <w:r w:rsidR="00693414" w:rsidRPr="000943D8">
        <w:t xml:space="preserve"> </w:t>
      </w:r>
      <w:r w:rsidR="00693414">
        <w:t>during</w:t>
      </w:r>
      <w:r w:rsidR="00693414" w:rsidRPr="000943D8">
        <w:t xml:space="preserve"> the </w:t>
      </w:r>
      <w:commentRangeStart w:id="29"/>
      <w:r w:rsidR="00693414" w:rsidRPr="000943D8">
        <w:t xml:space="preserve">breeding and wintering </w:t>
      </w:r>
      <w:r w:rsidR="00693414">
        <w:t>seasons</w:t>
      </w:r>
      <w:r w:rsidR="00693414" w:rsidRPr="000943D8">
        <w:t xml:space="preserve"> </w:t>
      </w:r>
      <w:r w:rsidR="00693414" w:rsidRPr="000943D8">
        <w:rPr>
          <w:noProof/>
        </w:rPr>
        <w:t>(Allen et al. 2020, Stanley et al. 2021)</w:t>
      </w:r>
      <w:r w:rsidR="00693414" w:rsidRPr="000943D8">
        <w:t xml:space="preserve">, which can result in birds using </w:t>
      </w:r>
      <w:r w:rsidR="00693414">
        <w:t xml:space="preserve">fundamentally different </w:t>
      </w:r>
      <w:del w:id="30" w:author="Erik" w:date="2022-12-12T15:36:00Z">
        <w:r w:rsidR="00693414" w:rsidDel="00961CF4">
          <w:delText xml:space="preserve">types of </w:delText>
        </w:r>
      </w:del>
      <w:r w:rsidR="00693414" w:rsidRPr="000943D8">
        <w:t xml:space="preserve">habitat during stopover </w:t>
      </w:r>
      <w:r w:rsidR="00693414">
        <w:t>than</w:t>
      </w:r>
      <w:r w:rsidR="00693414" w:rsidRPr="000943D8">
        <w:t xml:space="preserve"> other times of the year</w:t>
      </w:r>
      <w:r w:rsidR="00693414">
        <w:t xml:space="preserve"> (</w:t>
      </w:r>
      <w:r w:rsidR="00AA3912">
        <w:t>Stanley et al. 2021</w:t>
      </w:r>
      <w:r w:rsidR="00693414">
        <w:t>)</w:t>
      </w:r>
      <w:r w:rsidR="00693414" w:rsidRPr="000943D8">
        <w:t>.</w:t>
      </w:r>
      <w:commentRangeEnd w:id="29"/>
      <w:r w:rsidR="00C73228">
        <w:rPr>
          <w:rStyle w:val="CommentReference"/>
        </w:rPr>
        <w:commentReference w:id="29"/>
      </w:r>
      <w:r w:rsidR="00E81674" w:rsidRPr="00E81674">
        <w:t xml:space="preserve"> </w:t>
      </w:r>
      <w:r w:rsidR="00D75E72">
        <w:t xml:space="preserve">Despite </w:t>
      </w:r>
      <w:del w:id="31" w:author="Erik" w:date="2022-12-23T11:02:00Z">
        <w:r w:rsidR="00D75E72" w:rsidDel="00C73228">
          <w:delText xml:space="preserve">these </w:delText>
        </w:r>
      </w:del>
      <w:r w:rsidR="00EB285D">
        <w:t xml:space="preserve">differences in habitat, </w:t>
      </w:r>
      <w:del w:id="32" w:author="Erik" w:date="2022-12-12T15:37:00Z">
        <w:r w:rsidR="00EB285D" w:rsidDel="00961CF4">
          <w:rPr>
            <w:noProof/>
          </w:rPr>
          <w:delText xml:space="preserve">migratory </w:delText>
        </w:r>
      </w:del>
      <w:r w:rsidR="00EB285D">
        <w:rPr>
          <w:noProof/>
        </w:rPr>
        <w:t xml:space="preserve">stopover sites </w:t>
      </w:r>
      <w:del w:id="33" w:author="Erik" w:date="2022-12-12T15:37:00Z">
        <w:r w:rsidR="00EB285D" w:rsidDel="00961CF4">
          <w:rPr>
            <w:noProof/>
          </w:rPr>
          <w:delText xml:space="preserve">can </w:delText>
        </w:r>
      </w:del>
      <w:r w:rsidR="00EB285D">
        <w:rPr>
          <w:noProof/>
        </w:rPr>
        <w:t xml:space="preserve">often </w:t>
      </w:r>
      <w:del w:id="34" w:author="Erik" w:date="2022-12-12T15:37:00Z">
        <w:r w:rsidR="00EB285D" w:rsidDel="00961CF4">
          <w:rPr>
            <w:noProof/>
          </w:rPr>
          <w:delText>overlap with</w:delText>
        </w:r>
      </w:del>
      <w:ins w:id="35" w:author="Erik" w:date="2022-12-12T15:37:00Z">
        <w:r w:rsidR="00961CF4">
          <w:rPr>
            <w:noProof/>
          </w:rPr>
          <w:t>occur within</w:t>
        </w:r>
      </w:ins>
      <w:r w:rsidR="00EB285D">
        <w:rPr>
          <w:noProof/>
        </w:rPr>
        <w:t xml:space="preserve"> breeding </w:t>
      </w:r>
      <w:ins w:id="36" w:author="Erik" w:date="2022-12-12T15:37:00Z">
        <w:r w:rsidR="00961CF4">
          <w:rPr>
            <w:noProof/>
          </w:rPr>
          <w:t>and</w:t>
        </w:r>
      </w:ins>
      <w:del w:id="37" w:author="Erik" w:date="2022-12-12T15:37:00Z">
        <w:r w:rsidR="00EB285D" w:rsidDel="00961CF4">
          <w:rPr>
            <w:noProof/>
          </w:rPr>
          <w:delText>or</w:delText>
        </w:r>
      </w:del>
      <w:r w:rsidR="00EB285D">
        <w:rPr>
          <w:noProof/>
        </w:rPr>
        <w:t xml:space="preserve"> wintering ranges, especially for short-distance migrants. </w:t>
      </w:r>
      <w:commentRangeStart w:id="38"/>
      <w:r w:rsidR="00EB285D">
        <w:rPr>
          <w:noProof/>
        </w:rPr>
        <w:t xml:space="preserve">Therefore, we may encounter circumstances in which a bird species </w:t>
      </w:r>
      <w:del w:id="39" w:author="Erik" w:date="2022-12-23T11:25:00Z">
        <w:r w:rsidR="00EB285D" w:rsidDel="003B3C5F">
          <w:rPr>
            <w:noProof/>
          </w:rPr>
          <w:delText>is dependant</w:delText>
        </w:r>
      </w:del>
      <w:ins w:id="40" w:author="Erik" w:date="2022-12-23T11:25:00Z">
        <w:r w:rsidR="003B3C5F">
          <w:rPr>
            <w:noProof/>
          </w:rPr>
          <w:t>depends</w:t>
        </w:r>
      </w:ins>
      <w:r w:rsidR="00EB285D">
        <w:rPr>
          <w:noProof/>
        </w:rPr>
        <w:t xml:space="preserve"> on habitat conservation for two or more stages of the full annual cycle in the same </w:t>
      </w:r>
      <w:r w:rsidR="00F0543C">
        <w:rPr>
          <w:noProof/>
        </w:rPr>
        <w:t>region</w:t>
      </w:r>
      <w:r w:rsidR="00EB285D">
        <w:rPr>
          <w:noProof/>
        </w:rPr>
        <w:t>.</w:t>
      </w:r>
      <w:commentRangeEnd w:id="38"/>
      <w:r w:rsidR="00C73228">
        <w:rPr>
          <w:rStyle w:val="CommentReference"/>
        </w:rPr>
        <w:commentReference w:id="38"/>
      </w:r>
      <w:r w:rsidR="00EB285D">
        <w:rPr>
          <w:noProof/>
        </w:rPr>
        <w:t xml:space="preserve"> This would necessitate creating separate distribution models for each </w:t>
      </w:r>
      <w:del w:id="41" w:author="Erik" w:date="2022-12-23T11:25:00Z">
        <w:r w:rsidR="00EB285D" w:rsidDel="003B3C5F">
          <w:rPr>
            <w:noProof/>
          </w:rPr>
          <w:delText>of those stages</w:delText>
        </w:r>
      </w:del>
      <w:ins w:id="42" w:author="Erik" w:date="2022-12-23T11:25:00Z">
        <w:r w:rsidR="003B3C5F">
          <w:rPr>
            <w:noProof/>
          </w:rPr>
          <w:t>overlaping stage</w:t>
        </w:r>
      </w:ins>
      <w:r w:rsidR="00EB285D">
        <w:rPr>
          <w:noProof/>
        </w:rPr>
        <w:t xml:space="preserve">, and </w:t>
      </w:r>
      <w:del w:id="43" w:author="Erik" w:date="2022-12-23T11:26:00Z">
        <w:r w:rsidR="00EB285D" w:rsidDel="003B3C5F">
          <w:rPr>
            <w:noProof/>
          </w:rPr>
          <w:delText>finding a way to best</w:delText>
        </w:r>
      </w:del>
      <w:ins w:id="44" w:author="Erik" w:date="2022-12-23T11:27:00Z">
        <w:r w:rsidR="003B3C5F">
          <w:rPr>
            <w:noProof/>
          </w:rPr>
          <w:t>approaches to</w:t>
        </w:r>
      </w:ins>
      <w:r w:rsidR="00EB285D">
        <w:rPr>
          <w:noProof/>
        </w:rPr>
        <w:t xml:space="preserve"> incorporat</w:t>
      </w:r>
      <w:ins w:id="45" w:author="Amber M Roth" w:date="2023-02-20T20:47:00Z">
        <w:r w:rsidR="00033DC0">
          <w:rPr>
            <w:noProof/>
          </w:rPr>
          <w:t>e</w:t>
        </w:r>
      </w:ins>
      <w:del w:id="46" w:author="Erik" w:date="2022-12-23T11:26:00Z">
        <w:r w:rsidR="00EB285D" w:rsidDel="003B3C5F">
          <w:rPr>
            <w:noProof/>
          </w:rPr>
          <w:delText>e both of those models</w:delText>
        </w:r>
      </w:del>
      <w:ins w:id="47" w:author="Erik" w:date="2022-12-23T11:26:00Z">
        <w:r w:rsidR="003B3C5F">
          <w:rPr>
            <w:noProof/>
          </w:rPr>
          <w:t xml:space="preserve"> multiple mod</w:t>
        </w:r>
      </w:ins>
      <w:ins w:id="48" w:author="Amber M Roth" w:date="2023-02-20T20:46:00Z">
        <w:r w:rsidR="00033DC0">
          <w:rPr>
            <w:noProof/>
          </w:rPr>
          <w:t>el</w:t>
        </w:r>
      </w:ins>
      <w:ins w:id="49" w:author="Erik" w:date="2022-12-23T11:26:00Z">
        <w:del w:id="50" w:author="Amber M Roth" w:date="2023-02-20T20:46:00Z">
          <w:r w:rsidR="003B3C5F" w:rsidDel="00033DC0">
            <w:rPr>
              <w:noProof/>
            </w:rPr>
            <w:delText>le</w:delText>
          </w:r>
        </w:del>
        <w:r w:rsidR="003B3C5F">
          <w:rPr>
            <w:noProof/>
          </w:rPr>
          <w:t>s</w:t>
        </w:r>
      </w:ins>
      <w:ins w:id="51" w:author="Amber M Roth" w:date="2023-02-20T20:46:00Z">
        <w:r w:rsidR="00033DC0">
          <w:rPr>
            <w:noProof/>
          </w:rPr>
          <w:t xml:space="preserve"> </w:t>
        </w:r>
      </w:ins>
      <w:del w:id="52" w:author="Erik" w:date="2022-12-23T11:26:00Z">
        <w:r w:rsidR="00EB285D" w:rsidDel="003B3C5F">
          <w:rPr>
            <w:noProof/>
          </w:rPr>
          <w:delText xml:space="preserve"> </w:delText>
        </w:r>
      </w:del>
      <w:r w:rsidR="00EB285D">
        <w:rPr>
          <w:noProof/>
        </w:rPr>
        <w:t>into</w:t>
      </w:r>
      <w:del w:id="53" w:author="Erik" w:date="2022-12-23T11:26:00Z">
        <w:r w:rsidR="00EB285D" w:rsidDel="003B3C5F">
          <w:rPr>
            <w:noProof/>
          </w:rPr>
          <w:delText xml:space="preserve"> </w:delText>
        </w:r>
      </w:del>
      <w:ins w:id="54" w:author="Erik" w:date="2022-12-23T11:26:00Z">
        <w:r w:rsidR="003B3C5F">
          <w:rPr>
            <w:noProof/>
          </w:rPr>
          <w:t xml:space="preserve"> the management </w:t>
        </w:r>
      </w:ins>
      <w:r w:rsidR="00EB285D">
        <w:rPr>
          <w:noProof/>
        </w:rPr>
        <w:t>decision</w:t>
      </w:r>
      <w:del w:id="55" w:author="Erik" w:date="2022-12-23T11:26:00Z">
        <w:r w:rsidR="00EB285D" w:rsidDel="003B3C5F">
          <w:rPr>
            <w:noProof/>
          </w:rPr>
          <w:delText>s</w:delText>
        </w:r>
      </w:del>
      <w:ins w:id="56" w:author="Erik" w:date="2022-12-23T11:26:00Z">
        <w:r w:rsidR="003B3C5F">
          <w:rPr>
            <w:noProof/>
          </w:rPr>
          <w:t xml:space="preserve"> </w:t>
        </w:r>
      </w:ins>
      <w:del w:id="57" w:author="Amber M Roth" w:date="2023-02-20T20:46:00Z">
        <w:r w:rsidR="00EB285D" w:rsidDel="00033DC0">
          <w:rPr>
            <w:noProof/>
          </w:rPr>
          <w:delText xml:space="preserve"> </w:delText>
        </w:r>
      </w:del>
      <w:del w:id="58" w:author="Erik" w:date="2022-12-23T11:26:00Z">
        <w:r w:rsidR="00EB285D" w:rsidDel="003B3C5F">
          <w:rPr>
            <w:noProof/>
          </w:rPr>
          <w:delText>regarding spatial prioritization of land for conservation</w:delText>
        </w:r>
      </w:del>
      <w:ins w:id="59" w:author="Erik" w:date="2022-12-23T11:26:00Z">
        <w:r w:rsidR="003B3C5F">
          <w:rPr>
            <w:noProof/>
          </w:rPr>
          <w:t>process</w:t>
        </w:r>
      </w:ins>
      <w:r w:rsidR="00EB285D">
        <w:rPr>
          <w:noProof/>
        </w:rPr>
        <w:t>.</w:t>
      </w:r>
    </w:p>
    <w:p w14:paraId="3358DB05" w14:textId="3E3710F3" w:rsidR="0075356C" w:rsidRDefault="00E42302" w:rsidP="00EF77A0">
      <w:pPr>
        <w:spacing w:line="480" w:lineRule="auto"/>
        <w:ind w:firstLine="720"/>
      </w:pPr>
      <w:commentRangeStart w:id="60"/>
      <w:commentRangeStart w:id="61"/>
      <w:r>
        <w:t xml:space="preserve">Decision support tools may provide </w:t>
      </w:r>
      <w:r w:rsidR="00DB38EA">
        <w:t xml:space="preserve">a useful mechanism to combine distribution models from </w:t>
      </w:r>
      <w:r w:rsidR="00C1297A">
        <w:t xml:space="preserve">multiple </w:t>
      </w:r>
      <w:r w:rsidR="00DB3CB7">
        <w:t>stages</w:t>
      </w:r>
      <w:r w:rsidR="00C1297A">
        <w:t xml:space="preserve"> of the full annual cycle </w:t>
      </w:r>
      <w:del w:id="62" w:author="Erik" w:date="2022-12-23T11:54:00Z">
        <w:r w:rsidR="00C1297A" w:rsidDel="008202E2">
          <w:delText xml:space="preserve">and allow users to consider </w:delText>
        </w:r>
        <w:r w:rsidR="00E870C2" w:rsidDel="008202E2">
          <w:delText>multiple stages</w:delText>
        </w:r>
        <w:r w:rsidR="00C1297A" w:rsidDel="008202E2">
          <w:delText xml:space="preserve"> </w:delText>
        </w:r>
      </w:del>
      <w:r w:rsidR="00C1297A">
        <w:t xml:space="preserve">during the </w:t>
      </w:r>
      <w:r w:rsidR="00DB3CB7">
        <w:t xml:space="preserve">decision-making process. </w:t>
      </w:r>
      <w:commentRangeStart w:id="63"/>
      <w:r w:rsidR="00761EFA">
        <w:t xml:space="preserve">Decision support tools have a long history in conservation, tracing back at least to the debut of </w:t>
      </w:r>
      <w:proofErr w:type="spellStart"/>
      <w:r w:rsidR="00761EFA">
        <w:t>Marxan</w:t>
      </w:r>
      <w:proofErr w:type="spellEnd"/>
      <w:r w:rsidR="00761EFA">
        <w:t xml:space="preserve"> and its predecessors in the 1990s and early 2000s (</w:t>
      </w:r>
      <w:r w:rsidR="004C6AF2">
        <w:t>Ball et al. 2009</w:t>
      </w:r>
      <w:r w:rsidR="00761EFA">
        <w:t xml:space="preserve">). Like </w:t>
      </w:r>
      <w:proofErr w:type="spellStart"/>
      <w:r w:rsidR="00761EFA">
        <w:t>Marxan</w:t>
      </w:r>
      <w:proofErr w:type="spellEnd"/>
      <w:r w:rsidR="00761EFA">
        <w:t xml:space="preserve">, many </w:t>
      </w:r>
      <w:proofErr w:type="gramStart"/>
      <w:r w:rsidR="00761EFA">
        <w:t>decision</w:t>
      </w:r>
      <w:proofErr w:type="gramEnd"/>
      <w:r w:rsidR="00761EFA">
        <w:t xml:space="preserve"> support tools focus on the problem of spatial prioritization of conservation, </w:t>
      </w:r>
      <w:r w:rsidR="005F46B7">
        <w:t xml:space="preserve">putting them in a class of </w:t>
      </w:r>
      <w:proofErr w:type="gramStart"/>
      <w:r w:rsidR="005F46B7">
        <w:t>tool</w:t>
      </w:r>
      <w:proofErr w:type="gramEnd"/>
      <w:r w:rsidR="005F46B7">
        <w:t xml:space="preserve"> called</w:t>
      </w:r>
      <w:r w:rsidR="00761EFA">
        <w:t xml:space="preserve"> spatial decision support systems (</w:t>
      </w:r>
      <w:r w:rsidR="00C5057A">
        <w:t>Crossland et al. 1995</w:t>
      </w:r>
      <w:r w:rsidR="00761EFA">
        <w:t>)</w:t>
      </w:r>
      <w:r w:rsidR="005F46B7">
        <w:t xml:space="preserve">. </w:t>
      </w:r>
      <w:commentRangeEnd w:id="63"/>
      <w:r w:rsidR="00170E44">
        <w:rPr>
          <w:rStyle w:val="CommentReference"/>
        </w:rPr>
        <w:commentReference w:id="63"/>
      </w:r>
      <w:r w:rsidR="005F46B7">
        <w:t xml:space="preserve">Spatial decision support systems (SDSS) </w:t>
      </w:r>
      <w:r w:rsidR="00032504">
        <w:t>utilize user-friendly</w:t>
      </w:r>
      <w:r w:rsidR="005F46B7">
        <w:t xml:space="preserve">, </w:t>
      </w:r>
      <w:commentRangeEnd w:id="60"/>
      <w:r w:rsidR="008202E2">
        <w:rPr>
          <w:rStyle w:val="CommentReference"/>
        </w:rPr>
        <w:commentReference w:id="60"/>
      </w:r>
      <w:commentRangeEnd w:id="61"/>
      <w:r w:rsidR="00033DC0">
        <w:rPr>
          <w:rStyle w:val="CommentReference"/>
        </w:rPr>
        <w:commentReference w:id="61"/>
      </w:r>
      <w:r w:rsidR="005F46B7">
        <w:t xml:space="preserve">interactive toolsets </w:t>
      </w:r>
      <w:r w:rsidR="00483F2E">
        <w:t>to</w:t>
      </w:r>
      <w:r w:rsidR="005F46B7">
        <w:t xml:space="preserve"> guide users through </w:t>
      </w:r>
      <w:del w:id="64" w:author="Erik" w:date="2022-12-23T11:58:00Z">
        <w:r w:rsidR="005F46B7" w:rsidDel="008202E2">
          <w:delText xml:space="preserve">the process of </w:delText>
        </w:r>
      </w:del>
      <w:r w:rsidR="005F46B7">
        <w:t>making a set of spatial prioritization decisions. SDSS frequently come as extensions of existing geographic information systems such as Arc</w:t>
      </w:r>
      <w:r w:rsidR="0075356C">
        <w:t>Map</w:t>
      </w:r>
      <w:r w:rsidR="005F46B7">
        <w:t xml:space="preserve"> (</w:t>
      </w:r>
      <w:r w:rsidR="004163FA">
        <w:t>McConnell &amp; Burger</w:t>
      </w:r>
      <w:r w:rsidR="00311CA2">
        <w:t xml:space="preserve"> 2011</w:t>
      </w:r>
      <w:r w:rsidR="005F46B7">
        <w:t xml:space="preserve">), but the learning curve and </w:t>
      </w:r>
      <w:r w:rsidR="007E58EE">
        <w:t>costs</w:t>
      </w:r>
      <w:r w:rsidR="005F46B7">
        <w:t xml:space="preserve"> </w:t>
      </w:r>
      <w:commentRangeStart w:id="65"/>
      <w:r w:rsidR="005F46B7">
        <w:t xml:space="preserve">associated with professional geographic information systems can often be an impediment to reaching the intended user base. </w:t>
      </w:r>
      <w:commentRangeEnd w:id="65"/>
      <w:r w:rsidR="008202E2">
        <w:rPr>
          <w:rStyle w:val="CommentReference"/>
        </w:rPr>
        <w:commentReference w:id="65"/>
      </w:r>
      <w:r w:rsidR="005F46B7">
        <w:t xml:space="preserve">The </w:t>
      </w:r>
      <w:r w:rsidR="00BC42CD">
        <w:t>widespread adoption</w:t>
      </w:r>
      <w:r w:rsidR="005F46B7">
        <w:t xml:space="preserve"> of interactive online mapping</w:t>
      </w:r>
      <w:r w:rsidR="00CB249E">
        <w:t xml:space="preserve"> tools</w:t>
      </w:r>
      <w:r w:rsidR="005F46B7">
        <w:t xml:space="preserve">, such as the leaflet </w:t>
      </w:r>
      <w:commentRangeStart w:id="66"/>
      <w:proofErr w:type="spellStart"/>
      <w:r w:rsidR="005F46B7">
        <w:t>javascript</w:t>
      </w:r>
      <w:proofErr w:type="spellEnd"/>
      <w:r w:rsidR="005F46B7">
        <w:t xml:space="preserve"> library </w:t>
      </w:r>
      <w:r w:rsidR="00CB249E">
        <w:t xml:space="preserve">and </w:t>
      </w:r>
      <w:r w:rsidR="0075356C">
        <w:t>ArcGIS Online</w:t>
      </w:r>
      <w:r w:rsidR="005F46B7">
        <w:t xml:space="preserve">, has </w:t>
      </w:r>
      <w:commentRangeEnd w:id="66"/>
      <w:r w:rsidR="008202E2">
        <w:rPr>
          <w:rStyle w:val="CommentReference"/>
        </w:rPr>
        <w:commentReference w:id="66"/>
      </w:r>
      <w:r w:rsidR="005F46B7">
        <w:t xml:space="preserve">greatly expanded </w:t>
      </w:r>
      <w:del w:id="67" w:author="Amber M Roth" w:date="2023-02-20T21:06:00Z">
        <w:r w:rsidR="005F46B7" w:rsidDel="00A66403">
          <w:delText xml:space="preserve">the potential for </w:delText>
        </w:r>
      </w:del>
      <w:r w:rsidR="005F46B7">
        <w:t xml:space="preserve">custom built SDSS that are </w:t>
      </w:r>
      <w:r w:rsidR="005F46B7">
        <w:lastRenderedPageBreak/>
        <w:t xml:space="preserve">accessible via a web browser and can be easily used by </w:t>
      </w:r>
      <w:r w:rsidR="00FE7093">
        <w:t>decision makers</w:t>
      </w:r>
      <w:r w:rsidR="005F46B7">
        <w:t xml:space="preserve"> with little additional training (</w:t>
      </w:r>
      <w:proofErr w:type="spellStart"/>
      <w:r w:rsidR="00DE0215" w:rsidRPr="00DE0215">
        <w:t>Sugumaran</w:t>
      </w:r>
      <w:proofErr w:type="spellEnd"/>
      <w:r w:rsidR="00DE0215">
        <w:t xml:space="preserve"> &amp; </w:t>
      </w:r>
      <w:proofErr w:type="spellStart"/>
      <w:r w:rsidR="00DE0215" w:rsidRPr="00DE0215">
        <w:t>Sugumaran</w:t>
      </w:r>
      <w:proofErr w:type="spellEnd"/>
      <w:r w:rsidR="00DE0215">
        <w:t xml:space="preserve"> 2007</w:t>
      </w:r>
      <w:r w:rsidR="005F46B7">
        <w:t>).</w:t>
      </w:r>
    </w:p>
    <w:p w14:paraId="46A66263" w14:textId="4164871D" w:rsidR="00F16EA4" w:rsidRDefault="0075356C" w:rsidP="004941DD">
      <w:pPr>
        <w:spacing w:line="480" w:lineRule="auto"/>
        <w:ind w:firstLine="720"/>
      </w:pPr>
      <w:r>
        <w:t xml:space="preserve">SDSS have several advantages as a </w:t>
      </w:r>
      <w:commentRangeStart w:id="68"/>
      <w:r>
        <w:t xml:space="preserve">distribution method </w:t>
      </w:r>
      <w:commentRangeEnd w:id="68"/>
      <w:r w:rsidR="00B329CA">
        <w:rPr>
          <w:rStyle w:val="CommentReference"/>
        </w:rPr>
        <w:commentReference w:id="68"/>
      </w:r>
      <w:r>
        <w:t xml:space="preserve">for species distribution models. First, </w:t>
      </w:r>
      <w:ins w:id="69" w:author="Erik" w:date="2022-12-23T12:07:00Z">
        <w:r w:rsidR="00B329CA">
          <w:t xml:space="preserve">an </w:t>
        </w:r>
      </w:ins>
      <w:r>
        <w:t xml:space="preserve">SDSS </w:t>
      </w:r>
      <w:del w:id="70" w:author="Amber M Roth" w:date="2023-02-20T20:55:00Z">
        <w:r w:rsidDel="00170E44">
          <w:delText>allow us to walk users through</w:delText>
        </w:r>
      </w:del>
      <w:ins w:id="71" w:author="Amber M Roth" w:date="2023-02-20T20:55:00Z">
        <w:r w:rsidR="00170E44">
          <w:t>can assist users with appropriate use of</w:t>
        </w:r>
      </w:ins>
      <w:del w:id="72" w:author="Amber M Roth" w:date="2023-02-20T20:55:00Z">
        <w:r w:rsidDel="00170E44">
          <w:delText xml:space="preserve"> the process of using the</w:delText>
        </w:r>
      </w:del>
      <w:ins w:id="73" w:author="Amber M Roth" w:date="2023-02-20T20:56:00Z">
        <w:r w:rsidR="00170E44">
          <w:t xml:space="preserve"> the</w:t>
        </w:r>
      </w:ins>
      <w:r>
        <w:t xml:space="preserve"> species distribution model</w:t>
      </w:r>
      <w:del w:id="74" w:author="Amber M Roth" w:date="2023-02-20T20:56:00Z">
        <w:r w:rsidDel="00170E44">
          <w:delText xml:space="preserve"> as it was intended</w:delText>
        </w:r>
      </w:del>
      <w:r>
        <w:t xml:space="preserve">. </w:t>
      </w:r>
      <w:del w:id="75" w:author="Amber M Roth" w:date="2023-02-20T20:56:00Z">
        <w:r w:rsidDel="00170E44">
          <w:delText xml:space="preserve">This can be </w:delText>
        </w:r>
        <w:r w:rsidR="00A07B4C" w:rsidDel="00170E44">
          <w:delText xml:space="preserve">a useful way to ensure that </w:delText>
        </w:r>
        <w:commentRangeStart w:id="76"/>
        <w:r w:rsidR="00A07B4C" w:rsidDel="00170E44">
          <w:delText>us</w:delText>
        </w:r>
      </w:del>
      <w:ins w:id="77" w:author="Amber M Roth" w:date="2023-02-20T20:56:00Z">
        <w:r w:rsidR="00170E44">
          <w:t>Us</w:t>
        </w:r>
      </w:ins>
      <w:r w:rsidR="00A07B4C">
        <w:t xml:space="preserve">ers </w:t>
      </w:r>
      <w:del w:id="78" w:author="Amber M Roth" w:date="2023-02-20T20:56:00Z">
        <w:r w:rsidR="00A07B4C" w:rsidDel="00170E44">
          <w:delText>comply with</w:delText>
        </w:r>
      </w:del>
      <w:ins w:id="79" w:author="Amber M Roth" w:date="2023-02-20T20:56:00Z">
        <w:r w:rsidR="00170E44">
          <w:t>should understand</w:t>
        </w:r>
      </w:ins>
      <w:r w:rsidR="00A07B4C">
        <w:t xml:space="preserve"> the constraints of the species distribution model and </w:t>
      </w:r>
      <w:r w:rsidR="007E58EE">
        <w:t>adhere</w:t>
      </w:r>
      <w:r w:rsidR="00A07B4C">
        <w:t xml:space="preserve"> to appropriate uses, especially </w:t>
      </w:r>
      <w:r>
        <w:t xml:space="preserve">given that overextension of </w:t>
      </w:r>
      <w:r w:rsidR="00A07B4C">
        <w:t>species distribution models</w:t>
      </w:r>
      <w:r>
        <w:t xml:space="preserve"> is a major issue in conservation (</w:t>
      </w:r>
      <w:r w:rsidR="00722B98" w:rsidRPr="00722B98">
        <w:t>Sofaer</w:t>
      </w:r>
      <w:r w:rsidR="00722B98">
        <w:t xml:space="preserve"> et al. 2019</w:t>
      </w:r>
      <w:r>
        <w:t>).</w:t>
      </w:r>
      <w:r w:rsidR="00A07B4C">
        <w:t xml:space="preserve"> </w:t>
      </w:r>
      <w:commentRangeEnd w:id="76"/>
      <w:r w:rsidR="008202E2">
        <w:rPr>
          <w:rStyle w:val="CommentReference"/>
        </w:rPr>
        <w:commentReference w:id="76"/>
      </w:r>
      <w:r w:rsidR="00A07B4C">
        <w:t>Second,</w:t>
      </w:r>
      <w:ins w:id="80" w:author="Amber M Roth" w:date="2023-02-20T20:57:00Z">
        <w:r w:rsidR="00170E44">
          <w:t xml:space="preserve"> a</w:t>
        </w:r>
      </w:ins>
      <w:r w:rsidR="00A07B4C">
        <w:t xml:space="preserve"> SDSS </w:t>
      </w:r>
      <w:del w:id="81" w:author="Amber M Roth" w:date="2023-02-20T20:57:00Z">
        <w:r w:rsidR="00A07B4C" w:rsidDel="00170E44">
          <w:delText>allow us to</w:delText>
        </w:r>
      </w:del>
      <w:ins w:id="82" w:author="Amber M Roth" w:date="2023-02-20T20:57:00Z">
        <w:r w:rsidR="00170E44">
          <w:t>can</w:t>
        </w:r>
      </w:ins>
      <w:r w:rsidR="00A07B4C">
        <w:t xml:space="preserve"> incorporate </w:t>
      </w:r>
      <w:commentRangeStart w:id="83"/>
      <w:r w:rsidR="00A07B4C">
        <w:t xml:space="preserve">additional </w:t>
      </w:r>
      <w:del w:id="84" w:author="Amber M Roth" w:date="2023-02-20T20:58:00Z">
        <w:r w:rsidR="00A07B4C" w:rsidDel="00170E44">
          <w:delText xml:space="preserve">data </w:delText>
        </w:r>
      </w:del>
      <w:ins w:id="85" w:author="Amber M Roth" w:date="2023-02-20T20:58:00Z">
        <w:r w:rsidR="00170E44">
          <w:t xml:space="preserve">spatial </w:t>
        </w:r>
        <w:commentRangeStart w:id="86"/>
        <w:r w:rsidR="00170E44">
          <w:t>information</w:t>
        </w:r>
        <w:commentRangeEnd w:id="86"/>
        <w:r w:rsidR="00170E44">
          <w:rPr>
            <w:rStyle w:val="CommentReference"/>
          </w:rPr>
          <w:commentReference w:id="86"/>
        </w:r>
      </w:ins>
      <w:ins w:id="87" w:author="Amber M Roth" w:date="2023-02-20T20:59:00Z">
        <w:r w:rsidR="00170E44">
          <w:t>, such as management area boundaries and land use/land cover da</w:t>
        </w:r>
        <w:commentRangeStart w:id="88"/>
        <w:commentRangeEnd w:id="88"/>
        <w:r w:rsidR="00170E44">
          <w:rPr>
            <w:rStyle w:val="CommentReference"/>
          </w:rPr>
          <w:commentReference w:id="88"/>
        </w:r>
        <w:r w:rsidR="00170E44">
          <w:t>ta,</w:t>
        </w:r>
      </w:ins>
      <w:ins w:id="89" w:author="Amber M Roth" w:date="2023-02-20T20:58:00Z">
        <w:r w:rsidR="00170E44">
          <w:t xml:space="preserve"> </w:t>
        </w:r>
      </w:ins>
      <w:del w:id="90" w:author="Amber M Roth" w:date="2023-02-20T21:01:00Z">
        <w:r w:rsidR="00A07B4C" w:rsidDel="00A66403">
          <w:delText xml:space="preserve">that can </w:delText>
        </w:r>
      </w:del>
      <w:del w:id="91" w:author="Amber M Roth" w:date="2023-02-20T20:58:00Z">
        <w:r w:rsidR="00A07B4C" w:rsidDel="00170E44">
          <w:delText>be used to make</w:delText>
        </w:r>
      </w:del>
      <w:del w:id="92" w:author="Amber M Roth" w:date="2023-02-20T21:01:00Z">
        <w:r w:rsidR="00A07B4C" w:rsidDel="00A66403">
          <w:delText xml:space="preserve"> management decisions</w:delText>
        </w:r>
      </w:del>
      <w:del w:id="93" w:author="Amber M Roth" w:date="2023-02-20T20:59:00Z">
        <w:r w:rsidR="00A07B4C" w:rsidDel="00170E44">
          <w:delText>, such</w:delText>
        </w:r>
        <w:r w:rsidR="004941DD" w:rsidDel="00170E44">
          <w:delText xml:space="preserve"> as</w:delText>
        </w:r>
        <w:r w:rsidR="00A07B4C" w:rsidDel="00170E44">
          <w:delText xml:space="preserve"> management area boundaries</w:delText>
        </w:r>
        <w:r w:rsidR="004B40EB" w:rsidDel="00170E44">
          <w:delText xml:space="preserve"> and land use/land cover da</w:delText>
        </w:r>
        <w:commentRangeEnd w:id="83"/>
        <w:r w:rsidR="009C0814" w:rsidDel="00170E44">
          <w:rPr>
            <w:rStyle w:val="CommentReference"/>
          </w:rPr>
          <w:commentReference w:id="83"/>
        </w:r>
        <w:r w:rsidR="004B40EB" w:rsidDel="00170E44">
          <w:delText>ta</w:delText>
        </w:r>
      </w:del>
      <w:del w:id="94" w:author="Amber M Roth" w:date="2023-02-20T21:01:00Z">
        <w:r w:rsidR="004B40EB" w:rsidDel="00A66403">
          <w:delText xml:space="preserve">. The additional layers incorporated into SDSS could easily be extended to </w:delText>
        </w:r>
        <w:r w:rsidR="00A50E87" w:rsidDel="00A66403">
          <w:delText>include</w:delText>
        </w:r>
      </w:del>
      <w:ins w:id="95" w:author="Amber M Roth" w:date="2023-02-20T21:01:00Z">
        <w:r w:rsidR="00A66403">
          <w:t>and</w:t>
        </w:r>
      </w:ins>
      <w:r w:rsidR="004B40EB">
        <w:t xml:space="preserve"> multiple </w:t>
      </w:r>
      <w:r w:rsidR="00911973">
        <w:t>single-</w:t>
      </w:r>
      <w:del w:id="96" w:author="Amber M Roth" w:date="2023-02-20T21:02:00Z">
        <w:r w:rsidR="00911973" w:rsidDel="00A66403">
          <w:delText>season</w:delText>
        </w:r>
        <w:r w:rsidR="004B40EB" w:rsidDel="00A66403">
          <w:delText xml:space="preserve"> </w:delText>
        </w:r>
      </w:del>
      <w:ins w:id="97" w:author="Amber M Roth" w:date="2023-02-20T21:02:00Z">
        <w:r w:rsidR="00A66403">
          <w:t xml:space="preserve">stage </w:t>
        </w:r>
      </w:ins>
      <w:r w:rsidR="004B40EB">
        <w:t>distribution models</w:t>
      </w:r>
      <w:r w:rsidR="00013BF9">
        <w:t xml:space="preserve"> </w:t>
      </w:r>
      <w:del w:id="98" w:author="Amber M Roth" w:date="2023-02-20T21:03:00Z">
        <w:r w:rsidR="00CA6BB9" w:rsidDel="00A66403">
          <w:delText xml:space="preserve">for the sake </w:delText>
        </w:r>
      </w:del>
      <w:del w:id="99" w:author="Amber M Roth" w:date="2023-02-20T21:02:00Z">
        <w:r w:rsidR="00CA6BB9" w:rsidDel="00A66403">
          <w:delText>o</w:delText>
        </w:r>
      </w:del>
      <w:del w:id="100" w:author="Amber M Roth" w:date="2023-02-20T21:03:00Z">
        <w:r w:rsidR="00CA6BB9" w:rsidDel="00A66403">
          <w:delText>f</w:delText>
        </w:r>
      </w:del>
      <w:ins w:id="101" w:author="Amber M Roth" w:date="2023-02-20T21:03:00Z">
        <w:r w:rsidR="00A66403">
          <w:t>to improve</w:t>
        </w:r>
      </w:ins>
      <w:r w:rsidR="00CA6BB9">
        <w:t xml:space="preserve"> full </w:t>
      </w:r>
      <w:r w:rsidR="00013BF9">
        <w:t xml:space="preserve">annual cycle </w:t>
      </w:r>
      <w:ins w:id="102" w:author="Amber M Roth" w:date="2023-02-20T21:03:00Z">
        <w:r w:rsidR="00A66403">
          <w:t xml:space="preserve">management and </w:t>
        </w:r>
      </w:ins>
      <w:r w:rsidR="00013BF9">
        <w:t>conservation planning.</w:t>
      </w:r>
    </w:p>
    <w:p w14:paraId="76B9B8B5" w14:textId="4480CFAA" w:rsidR="00FC1F23" w:rsidRDefault="00CE545B" w:rsidP="000943D8">
      <w:pPr>
        <w:spacing w:line="480" w:lineRule="auto"/>
      </w:pPr>
      <w:r>
        <w:tab/>
        <w:t>Here we demonstrate</w:t>
      </w:r>
      <w:r w:rsidR="009F6CFD">
        <w:t xml:space="preserve"> </w:t>
      </w:r>
      <w:del w:id="103" w:author="Erik" w:date="2022-12-23T12:43:00Z">
        <w:r w:rsidR="009F6CFD" w:rsidDel="009C0814">
          <w:delText xml:space="preserve">how </w:delText>
        </w:r>
        <w:r w:rsidR="00911973" w:rsidDel="009C0814">
          <w:delText>a</w:delText>
        </w:r>
      </w:del>
      <w:ins w:id="104" w:author="Erik" w:date="2022-12-23T12:43:00Z">
        <w:r w:rsidR="009C0814">
          <w:t>an</w:t>
        </w:r>
      </w:ins>
      <w:r w:rsidR="00252968">
        <w:t xml:space="preserve"> SDSS</w:t>
      </w:r>
      <w:del w:id="105" w:author="Erik" w:date="2022-12-23T12:43:00Z">
        <w:r w:rsidR="00252968" w:rsidDel="009C0814">
          <w:delText xml:space="preserve"> can</w:delText>
        </w:r>
      </w:del>
      <w:r w:rsidR="00252968">
        <w:t xml:space="preserve"> </w:t>
      </w:r>
      <w:del w:id="106" w:author="Erik" w:date="2022-12-23T12:41:00Z">
        <w:r w:rsidR="00252968" w:rsidDel="009C0814">
          <w:delText xml:space="preserve">be used to </w:delText>
        </w:r>
      </w:del>
      <w:del w:id="107" w:author="Erik" w:date="2022-12-23T12:43:00Z">
        <w:r w:rsidR="00252968" w:rsidDel="009C0814">
          <w:delText xml:space="preserve">provide a </w:delText>
        </w:r>
      </w:del>
      <w:r w:rsidR="00252968">
        <w:t xml:space="preserve">framework for </w:t>
      </w:r>
      <w:r w:rsidR="00F77BA0">
        <w:t xml:space="preserve">users to spatially prioritize land </w:t>
      </w:r>
      <w:del w:id="108" w:author="Erik" w:date="2022-12-23T12:42:00Z">
        <w:r w:rsidR="00F77BA0" w:rsidDel="009C0814">
          <w:delText xml:space="preserve">for </w:delText>
        </w:r>
      </w:del>
      <w:r w:rsidR="00F77BA0">
        <w:t xml:space="preserve">conservation </w:t>
      </w:r>
      <w:del w:id="109" w:author="Erik" w:date="2022-12-23T12:43:00Z">
        <w:r w:rsidR="00F77BA0" w:rsidDel="009C0814">
          <w:delText xml:space="preserve">based </w:delText>
        </w:r>
      </w:del>
      <w:del w:id="110" w:author="Erik" w:date="2022-12-23T12:42:00Z">
        <w:r w:rsidR="00F77BA0" w:rsidDel="009C0814">
          <w:delText xml:space="preserve">on </w:delText>
        </w:r>
      </w:del>
      <w:ins w:id="111" w:author="Erik" w:date="2022-12-23T12:42:00Z">
        <w:r w:rsidR="009C0814">
          <w:t xml:space="preserve">while accommodating the cross-seasonal transferability necessary to capture </w:t>
        </w:r>
      </w:ins>
      <w:r w:rsidR="00F77BA0">
        <w:t xml:space="preserve">multiple stages of a </w:t>
      </w:r>
      <w:r w:rsidR="00BE0FEA">
        <w:t xml:space="preserve">migratory bird’s full annual cycle. </w:t>
      </w:r>
      <w:r w:rsidR="000943D8" w:rsidRPr="000943D8">
        <w:t>Our case study</w:t>
      </w:r>
      <w:ins w:id="112" w:author="Erik" w:date="2022-12-12T15:28:00Z">
        <w:r w:rsidR="002F4F46">
          <w:t xml:space="preserve"> is</w:t>
        </w:r>
      </w:ins>
      <w:r w:rsidR="000943D8" w:rsidRPr="000943D8">
        <w:t xml:space="preserve"> focuse</w:t>
      </w:r>
      <w:ins w:id="113" w:author="Erik" w:date="2022-12-12T15:28:00Z">
        <w:r w:rsidR="002F4F46">
          <w:t>d</w:t>
        </w:r>
      </w:ins>
      <w:del w:id="114" w:author="Erik" w:date="2022-12-12T15:28:00Z">
        <w:r w:rsidR="000943D8" w:rsidRPr="000943D8" w:rsidDel="002F4F46">
          <w:delText>s</w:delText>
        </w:r>
      </w:del>
      <w:r w:rsidR="000943D8" w:rsidRPr="000943D8">
        <w:t xml:space="preserve"> on American </w:t>
      </w:r>
      <w:r w:rsidR="00212324">
        <w:t>w</w:t>
      </w:r>
      <w:r w:rsidR="000943D8" w:rsidRPr="000943D8">
        <w:t>oodcock (</w:t>
      </w:r>
      <w:proofErr w:type="spellStart"/>
      <w:r w:rsidR="000943D8" w:rsidRPr="000943D8">
        <w:rPr>
          <w:i/>
          <w:iCs/>
        </w:rPr>
        <w:t>Scolopax</w:t>
      </w:r>
      <w:proofErr w:type="spellEnd"/>
      <w:r w:rsidR="000943D8" w:rsidRPr="000943D8">
        <w:rPr>
          <w:i/>
          <w:iCs/>
        </w:rPr>
        <w:t xml:space="preserve">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del w:id="115" w:author="Erik" w:date="2022-12-23T12:43:00Z">
        <w:r w:rsidR="000943D8" w:rsidRPr="000943D8" w:rsidDel="009C0814">
          <w:delText>that have</w:delText>
        </w:r>
      </w:del>
      <w:ins w:id="116" w:author="Erik" w:date="2022-12-23T12:43:00Z">
        <w:r w:rsidR="009C0814">
          <w:t>with</w:t>
        </w:r>
      </w:ins>
      <w:r w:rsidR="000943D8" w:rsidRPr="000943D8">
        <w:t xml:space="preserve"> extensive overlap </w:t>
      </w:r>
      <w:del w:id="117" w:author="Erik" w:date="2022-12-23T12:43:00Z">
        <w:r w:rsidR="000943D8" w:rsidRPr="000943D8" w:rsidDel="009C0814">
          <w:delText>of their</w:delText>
        </w:r>
      </w:del>
      <w:ins w:id="118" w:author="Erik" w:date="2022-12-23T12:43:00Z">
        <w:del w:id="119" w:author="Amber M Roth" w:date="2023-02-20T21:11:00Z">
          <w:r w:rsidR="009C0814" w:rsidDel="005E3F9B">
            <w:delText>between</w:delText>
          </w:r>
        </w:del>
      </w:ins>
      <w:ins w:id="120" w:author="Amber M Roth" w:date="2023-02-20T21:11:00Z">
        <w:r w:rsidR="005E3F9B">
          <w:t>among</w:t>
        </w:r>
      </w:ins>
      <w:r w:rsidR="000943D8" w:rsidRPr="000943D8">
        <w:t xml:space="preserve"> migratory, breeding, and wintering ranges (</w:t>
      </w:r>
      <w:r w:rsidR="00E56B99">
        <w:t>F</w:t>
      </w:r>
      <w:r w:rsidR="000943D8" w:rsidRPr="000943D8">
        <w:t>ig</w:t>
      </w:r>
      <w:r w:rsidR="00E56B99">
        <w:t>. 1</w:t>
      </w:r>
      <w:r w:rsidR="000943D8" w:rsidRPr="000943D8">
        <w:t>)</w:t>
      </w:r>
      <w:r w:rsidR="005D5FC8">
        <w:t xml:space="preserve">, and </w:t>
      </w:r>
      <w:del w:id="121" w:author="Erik" w:date="2022-12-23T12:44:00Z">
        <w:r w:rsidR="005D5FC8" w:rsidDel="009C0814">
          <w:delText xml:space="preserve">are known to use </w:delText>
        </w:r>
      </w:del>
      <w:r w:rsidR="005D5FC8">
        <w:t>fundamentally different habitat</w:t>
      </w:r>
      <w:ins w:id="122" w:author="Erik" w:date="2022-12-23T12:44:00Z">
        <w:r w:rsidR="009C0814">
          <w:t xml:space="preserve"> requirements</w:t>
        </w:r>
      </w:ins>
      <w:r w:rsidR="005D5FC8">
        <w:t xml:space="preserve"> </w:t>
      </w:r>
      <w:del w:id="123" w:author="Erik" w:date="2022-12-23T12:44:00Z">
        <w:r w:rsidR="005D5FC8" w:rsidDel="009C0814">
          <w:delText>during different stages of their life cycle</w:delText>
        </w:r>
      </w:del>
      <w:ins w:id="124" w:author="Erik" w:date="2022-12-23T12:44:00Z">
        <w:r w:rsidR="009C0814">
          <w:t>among annual cycle stages</w:t>
        </w:r>
      </w:ins>
      <w:r w:rsidR="005D5FC8">
        <w:t xml:space="preserve"> (Myatt and Krementz 20</w:t>
      </w:r>
      <w:r w:rsidR="00F00D78">
        <w:t>07</w:t>
      </w:r>
      <w:r w:rsidR="005D5FC8">
        <w:t>, Allen et al. 2020).</w:t>
      </w:r>
      <w:r w:rsidR="00AD7DB1" w:rsidRPr="000943D8">
        <w:t xml:space="preserve"> </w:t>
      </w:r>
      <w:commentRangeStart w:id="125"/>
      <w:r w:rsidR="000943D8" w:rsidRPr="000943D8">
        <w:t xml:space="preserve">Pennsylvania provides </w:t>
      </w:r>
      <w:r w:rsidR="005D5FC8">
        <w:t xml:space="preserve">breeding habitat for an estimated </w:t>
      </w:r>
      <w:r w:rsidR="00604375">
        <w:t>2.3</w:t>
      </w:r>
      <w:r w:rsidR="005D5FC8">
        <w:t xml:space="preserve">% of </w:t>
      </w:r>
      <w:del w:id="126" w:author="Amber M Roth" w:date="2023-02-20T21:12:00Z">
        <w:r w:rsidR="005D5FC8" w:rsidDel="005E3F9B">
          <w:delText xml:space="preserve">all </w:delText>
        </w:r>
      </w:del>
      <w:ins w:id="127" w:author="Amber M Roth" w:date="2023-02-20T21:12:00Z">
        <w:r w:rsidR="005E3F9B">
          <w:t xml:space="preserve">the global </w:t>
        </w:r>
      </w:ins>
      <w:r w:rsidR="005D5FC8">
        <w:t xml:space="preserve">woodcock </w:t>
      </w:r>
      <w:del w:id="128" w:author="Amber M Roth" w:date="2023-02-20T21:12:00Z">
        <w:r w:rsidR="005D5FC8" w:rsidDel="005E3F9B">
          <w:delText>throughout their range</w:delText>
        </w:r>
      </w:del>
      <w:ins w:id="129" w:author="Amber M Roth" w:date="2023-02-20T21:12:00Z">
        <w:r w:rsidR="005E3F9B">
          <w:t>population</w:t>
        </w:r>
      </w:ins>
      <w:r w:rsidR="005D5FC8">
        <w:t xml:space="preserve"> (</w:t>
      </w:r>
      <w:r w:rsidR="00AD6B84">
        <w:t>Kelley et al. 2008</w:t>
      </w:r>
      <w:r w:rsidR="005D5FC8">
        <w:t xml:space="preserve">), but it potentially provides migratory stopover habitat for a much larger </w:t>
      </w:r>
      <w:del w:id="130" w:author="Amber M Roth" w:date="2023-02-20T21:12:00Z">
        <w:r w:rsidR="005D5FC8" w:rsidDel="005E3F9B">
          <w:delText xml:space="preserve">contingent </w:delText>
        </w:r>
      </w:del>
      <w:ins w:id="131" w:author="Amber M Roth" w:date="2023-02-20T21:12:00Z">
        <w:r w:rsidR="005E3F9B">
          <w:t xml:space="preserve">proportion </w:t>
        </w:r>
      </w:ins>
      <w:r w:rsidR="005D5FC8">
        <w:t>of birds</w:t>
      </w:r>
      <w:ins w:id="132" w:author="Amber M Roth" w:date="2023-02-20T21:13:00Z">
        <w:r w:rsidR="005E3F9B">
          <w:t xml:space="preserve"> including those that</w:t>
        </w:r>
      </w:ins>
      <w:r w:rsidR="005D5FC8">
        <w:t xml:space="preserve"> breed</w:t>
      </w:r>
      <w:del w:id="133" w:author="Amber M Roth" w:date="2023-02-20T21:13:00Z">
        <w:r w:rsidR="005D5FC8" w:rsidDel="005E3F9B">
          <w:delText>ing</w:delText>
        </w:r>
      </w:del>
      <w:r w:rsidR="005D5FC8">
        <w:t xml:space="preserve"> throughout </w:t>
      </w:r>
      <w:r w:rsidR="00187836">
        <w:t xml:space="preserve">New </w:t>
      </w:r>
      <w:r w:rsidR="008B542D">
        <w:t xml:space="preserve">York (estimated </w:t>
      </w:r>
      <w:r w:rsidR="00604375">
        <w:t>5.2</w:t>
      </w:r>
      <w:r w:rsidR="008B542D">
        <w:t xml:space="preserve">% of woodcock), </w:t>
      </w:r>
      <w:r w:rsidR="005D5FC8">
        <w:t xml:space="preserve">New England (estimated </w:t>
      </w:r>
      <w:r w:rsidR="00604375">
        <w:t>7.8%</w:t>
      </w:r>
      <w:r w:rsidR="005D5FC8">
        <w:t xml:space="preserve"> of woodcock)</w:t>
      </w:r>
      <w:r w:rsidR="000F1794">
        <w:t>, Quebec (</w:t>
      </w:r>
      <w:r w:rsidR="002226DF">
        <w:t xml:space="preserve">estimated </w:t>
      </w:r>
      <w:r w:rsidR="00604375">
        <w:t>9.1</w:t>
      </w:r>
      <w:r w:rsidR="00D6070C">
        <w:t>%</w:t>
      </w:r>
      <w:r w:rsidR="002226DF">
        <w:t xml:space="preserve"> of woodcock</w:t>
      </w:r>
      <w:r w:rsidR="000F1794">
        <w:t>)</w:t>
      </w:r>
      <w:r w:rsidR="002226DF">
        <w:t>,</w:t>
      </w:r>
      <w:r w:rsidR="005D5FC8">
        <w:t xml:space="preserve"> and maritime Canada (estimated </w:t>
      </w:r>
      <w:r w:rsidR="00D6070C">
        <w:t>9.0</w:t>
      </w:r>
      <w:r w:rsidR="005D5FC8">
        <w:t xml:space="preserve">% of woodcock). </w:t>
      </w:r>
      <w:commentRangeEnd w:id="125"/>
      <w:r w:rsidR="00F6245C">
        <w:rPr>
          <w:rStyle w:val="CommentReference"/>
        </w:rPr>
        <w:commentReference w:id="125"/>
      </w:r>
      <w:r w:rsidR="005D5FC8">
        <w:t xml:space="preserve">Therefore, </w:t>
      </w:r>
      <w:r w:rsidR="005D5FC8">
        <w:lastRenderedPageBreak/>
        <w:t xml:space="preserve">managing for woodcock habitat in both the breeding and migratory </w:t>
      </w:r>
      <w:del w:id="134" w:author="Amber M Roth" w:date="2023-02-20T21:15:00Z">
        <w:r w:rsidR="005D5FC8" w:rsidDel="005E3F9B">
          <w:delText xml:space="preserve">seasons </w:delText>
        </w:r>
      </w:del>
      <w:ins w:id="135" w:author="Amber M Roth" w:date="2023-02-20T21:15:00Z">
        <w:r w:rsidR="005E3F9B">
          <w:t xml:space="preserve">stages </w:t>
        </w:r>
      </w:ins>
      <w:r w:rsidR="005D5FC8">
        <w:t>have been identified as priorities by the Pennsylvania Game Commission</w:t>
      </w:r>
      <w:ins w:id="136" w:author="Erik" w:date="2022-12-27T06:47:00Z">
        <w:r w:rsidR="001C460E">
          <w:t>, and</w:t>
        </w:r>
      </w:ins>
      <w:del w:id="137" w:author="Erik" w:date="2022-12-27T06:47:00Z">
        <w:r w:rsidR="005D5FC8" w:rsidDel="001C460E">
          <w:delText>.</w:delText>
        </w:r>
      </w:del>
      <w:r w:rsidR="005D5FC8">
        <w:t xml:space="preserve"> </w:t>
      </w:r>
      <w:del w:id="138" w:author="Erik" w:date="2022-12-27T06:47:00Z">
        <w:r w:rsidR="005D5FC8" w:rsidDel="001C460E">
          <w:delText xml:space="preserve">We </w:delText>
        </w:r>
      </w:del>
      <w:ins w:id="139" w:author="Erik" w:date="2022-12-27T06:47:00Z">
        <w:r w:rsidR="001C460E">
          <w:t>our goal was to develop a</w:t>
        </w:r>
      </w:ins>
      <w:del w:id="140" w:author="Erik" w:date="2022-12-27T06:47:00Z">
        <w:r w:rsidR="005D5FC8" w:rsidDel="001C460E">
          <w:delText xml:space="preserve">demonstrate a </w:delText>
        </w:r>
      </w:del>
      <w:ins w:id="141" w:author="Erik" w:date="2022-12-27T06:47:00Z">
        <w:r w:rsidR="001C460E">
          <w:t xml:space="preserve"> SSDS </w:t>
        </w:r>
      </w:ins>
      <w:r w:rsidR="005D5FC8">
        <w:t xml:space="preserve">tool </w:t>
      </w:r>
      <w:del w:id="142" w:author="Amber M Roth" w:date="2023-02-20T21:23:00Z">
        <w:r w:rsidR="005D5FC8" w:rsidDel="00291777">
          <w:delText xml:space="preserve">for </w:delText>
        </w:r>
      </w:del>
      <w:ins w:id="143" w:author="Amber M Roth" w:date="2023-02-20T21:23:00Z">
        <w:r w:rsidR="00291777">
          <w:t xml:space="preserve">to aid managers </w:t>
        </w:r>
      </w:ins>
      <w:del w:id="144" w:author="Amber M Roth" w:date="2023-02-20T21:23:00Z">
        <w:r w:rsidR="005D5FC8" w:rsidDel="00291777">
          <w:delText xml:space="preserve">balancing </w:delText>
        </w:r>
      </w:del>
      <w:ins w:id="145" w:author="Amber M Roth" w:date="2023-02-20T21:23:00Z">
        <w:r w:rsidR="00291777">
          <w:t xml:space="preserve">considering trade-offs between </w:t>
        </w:r>
      </w:ins>
      <w:r w:rsidR="005D5FC8">
        <w:t>those priorities</w:t>
      </w:r>
      <w:ins w:id="146" w:author="Erik" w:date="2022-12-27T06:47:00Z">
        <w:r w:rsidR="001C460E">
          <w:t xml:space="preserve">.  We </w:t>
        </w:r>
      </w:ins>
      <w:del w:id="147" w:author="Erik" w:date="2022-12-27T06:48:00Z">
        <w:r w:rsidR="005D5FC8" w:rsidDel="001C460E">
          <w:delText xml:space="preserve"> using</w:delText>
        </w:r>
      </w:del>
      <w:ins w:id="148" w:author="Erik" w:date="2022-12-27T06:48:00Z">
        <w:r w:rsidR="001C460E">
          <w:t>used</w:t>
        </w:r>
      </w:ins>
      <w:r w:rsidR="005D5FC8">
        <w:t xml:space="preserve"> a </w:t>
      </w:r>
      <w:r w:rsidR="0098610F">
        <w:t>multi-season habitat modeling</w:t>
      </w:r>
      <w:r w:rsidR="000943D8" w:rsidRPr="000943D8">
        <w:t xml:space="preserve"> framework to</w:t>
      </w:r>
      <w:ins w:id="149" w:author="Erik" w:date="2022-12-27T06:48:00Z">
        <w:r w:rsidR="001C460E">
          <w:t xml:space="preserve"> predict the distribution of </w:t>
        </w:r>
      </w:ins>
      <w:del w:id="150" w:author="Erik" w:date="2022-12-27T06:48:00Z">
        <w:r w:rsidR="000943D8" w:rsidRPr="000943D8" w:rsidDel="001C460E">
          <w:delText xml:space="preserve"> combine</w:delText>
        </w:r>
      </w:del>
      <w:del w:id="151" w:author="Amber M Roth" w:date="2023-02-20T21:27:00Z">
        <w:r w:rsidR="000943D8" w:rsidRPr="000943D8" w:rsidDel="00291777">
          <w:delText xml:space="preserve"> </w:delText>
        </w:r>
      </w:del>
      <w:r w:rsidR="000943D8" w:rsidRPr="000943D8">
        <w:t>migratory and breeding habitat</w:t>
      </w:r>
      <w:ins w:id="152" w:author="Amber M Roth" w:date="2023-02-20T21:27:00Z">
        <w:r w:rsidR="00291777">
          <w:t>s</w:t>
        </w:r>
      </w:ins>
      <w:ins w:id="153" w:author="Erik" w:date="2022-12-27T06:48:00Z">
        <w:r w:rsidR="001C460E">
          <w:t>, which we</w:t>
        </w:r>
      </w:ins>
      <w:ins w:id="154" w:author="Amber M Roth" w:date="2023-02-20T21:20:00Z">
        <w:r w:rsidR="005E3F9B">
          <w:t xml:space="preserve"> </w:t>
        </w:r>
      </w:ins>
      <w:del w:id="155" w:author="Erik" w:date="2022-12-27T06:48:00Z">
        <w:r w:rsidR="000943D8" w:rsidRPr="000943D8" w:rsidDel="001C460E">
          <w:delText xml:space="preserve"> suitability models into a single decision support tool</w:delText>
        </w:r>
      </w:del>
      <w:ins w:id="156" w:author="Erik" w:date="2022-12-27T06:48:00Z">
        <w:r w:rsidR="001C460E">
          <w:t>combine in a SSDS</w:t>
        </w:r>
      </w:ins>
      <w:r w:rsidR="000943D8" w:rsidRPr="000943D8">
        <w:t xml:space="preserve"> for habitat prioritization. </w:t>
      </w:r>
      <w:commentRangeStart w:id="157"/>
      <w:r w:rsidR="000943D8" w:rsidRPr="000943D8">
        <w:t>By identifying areas that provide both migratory and breeding habitat</w:t>
      </w:r>
      <w:commentRangeEnd w:id="157"/>
      <w:r w:rsidR="00291777">
        <w:rPr>
          <w:rStyle w:val="CommentReference"/>
        </w:rPr>
        <w:commentReference w:id="157"/>
      </w:r>
      <w:r w:rsidR="000943D8" w:rsidRPr="000943D8">
        <w:t>, users could improve full annual cycle conservation and more efficiently allocate management resources</w:t>
      </w:r>
      <w:del w:id="158" w:author="Erik" w:date="2022-12-27T06:49:00Z">
        <w:r w:rsidR="000943D8" w:rsidRPr="000943D8" w:rsidDel="001C460E">
          <w:delText xml:space="preserve"> with a straightforward prioritization framework and online tool</w:delText>
        </w:r>
      </w:del>
      <w:r w:rsidR="000943D8" w:rsidRPr="000943D8">
        <w:t>.</w:t>
      </w:r>
    </w:p>
    <w:p w14:paraId="60312B56" w14:textId="01A8B097" w:rsidR="00AE0214" w:rsidRPr="000943D8" w:rsidRDefault="00DA7E4D" w:rsidP="00DA7E4D">
      <w:pPr>
        <w:spacing w:line="480" w:lineRule="auto"/>
        <w:jc w:val="center"/>
      </w:pPr>
      <w:r>
        <w:rPr>
          <w:noProof/>
        </w:rPr>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087F28B8" w14:textId="141B5188" w:rsidR="00763C03"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del w:id="159" w:author="Erik" w:date="2022-12-12T15:45:00Z">
        <w:r w:rsidR="006831A5" w:rsidDel="00961CF4">
          <w:delText xml:space="preserve">migratory </w:delText>
        </w:r>
      </w:del>
      <w:ins w:id="160" w:author="Erik" w:date="2022-12-12T15:45:00Z">
        <w:r w:rsidR="00961CF4">
          <w:t xml:space="preserve">migration </w:t>
        </w:r>
      </w:ins>
      <w:r w:rsidR="006831A5">
        <w:t xml:space="preserve">routes </w:t>
      </w:r>
      <w:r w:rsidR="00F73A5E">
        <w:t xml:space="preserve">of American </w:t>
      </w:r>
      <w:r w:rsidR="00886E8C">
        <w:t>w</w:t>
      </w:r>
      <w:r w:rsidR="00F73A5E">
        <w:t>oodcock</w:t>
      </w:r>
      <w:r w:rsidR="00041A55">
        <w:t>.</w:t>
      </w:r>
      <w:r w:rsidR="009265B8">
        <w:t xml:space="preserve"> </w:t>
      </w:r>
      <w:r w:rsidR="00763C03">
        <w:t xml:space="preserve">Seasonal ranges </w:t>
      </w:r>
      <w:r w:rsidR="0016376E">
        <w:t xml:space="preserve">were delineated </w:t>
      </w:r>
      <w:del w:id="161" w:author="Erik" w:date="2022-12-12T15:45:00Z">
        <w:r w:rsidR="0016376E" w:rsidDel="00961CF4">
          <w:delText xml:space="preserve">using citizen science data </w:delText>
        </w:r>
      </w:del>
      <w:r w:rsidR="0016376E">
        <w:t xml:space="preserve">by </w:t>
      </w:r>
      <w:r w:rsidR="005B769A">
        <w:t xml:space="preserve">eBird’s Status and Trends </w:t>
      </w:r>
      <w:r w:rsidR="001F703B">
        <w:t>project</w:t>
      </w:r>
      <w:r w:rsidR="005B769A">
        <w:t xml:space="preserve"> (</w:t>
      </w:r>
      <w:r w:rsidR="00C0104F">
        <w:t>Fink et al. 2022</w:t>
      </w:r>
      <w:r w:rsidR="005B769A">
        <w:t>)</w:t>
      </w:r>
      <w:ins w:id="162" w:author="Erik" w:date="2022-12-12T15:45:00Z">
        <w:r w:rsidR="00961CF4" w:rsidRPr="00961CF4">
          <w:t xml:space="preserve"> </w:t>
        </w:r>
        <w:r w:rsidR="00961CF4">
          <w:lastRenderedPageBreak/>
          <w:t>using citizen science data</w:t>
        </w:r>
      </w:ins>
      <w:r w:rsidR="005F5DA4">
        <w:t xml:space="preserve">. </w:t>
      </w:r>
      <w:del w:id="163" w:author="Erik" w:date="2022-12-12T15:45:00Z">
        <w:r w:rsidR="005F5DA4" w:rsidDel="00961CF4">
          <w:delText>Hypothetical migratory</w:delText>
        </w:r>
      </w:del>
      <w:ins w:id="164" w:author="Erik" w:date="2022-12-12T15:45:00Z">
        <w:r w:rsidR="00961CF4">
          <w:t>Migration</w:t>
        </w:r>
      </w:ins>
      <w:r w:rsidR="005F5DA4">
        <w:t xml:space="preserve"> routes</w:t>
      </w:r>
      <w:r w:rsidR="004F5830">
        <w:t xml:space="preserve"> </w:t>
      </w:r>
      <w:r w:rsidR="00B97A41">
        <w:t>illustrate</w:t>
      </w:r>
      <w:r w:rsidR="004F5830">
        <w:t xml:space="preserve"> </w:t>
      </w:r>
      <w:r w:rsidR="00B97A41">
        <w:t>potential connections between eastern (dashed line), central (solid line), and western (dotted line) population</w:t>
      </w:r>
      <w:ins w:id="165" w:author="Erik" w:date="2022-12-12T15:45:00Z">
        <w:r w:rsidR="00961CF4">
          <w:t xml:space="preserve"> seg</w:t>
        </w:r>
      </w:ins>
      <w:ins w:id="166" w:author="Erik" w:date="2022-12-12T15:46:00Z">
        <w:r w:rsidR="00961CF4">
          <w:t>ments.</w:t>
        </w:r>
      </w:ins>
      <w:del w:id="167" w:author="Erik" w:date="2022-12-12T15:45:00Z">
        <w:r w:rsidR="00B97A41" w:rsidDel="00961CF4">
          <w:delText>s</w:delText>
        </w:r>
      </w:del>
      <w:del w:id="168" w:author="Erik" w:date="2022-12-12T15:46:00Z">
        <w:r w:rsidR="00B97A41" w:rsidDel="00961CF4">
          <w:delText>.</w:delText>
        </w:r>
      </w:del>
      <w:r w:rsidR="00FE45ED">
        <w:t xml:space="preserve"> Migrat</w:t>
      </w:r>
      <w:ins w:id="169" w:author="Erik" w:date="2022-12-12T15:46:00Z">
        <w:r w:rsidR="00961CF4">
          <w:t>ion</w:t>
        </w:r>
      </w:ins>
      <w:del w:id="170" w:author="Erik" w:date="2022-12-12T15:46:00Z">
        <w:r w:rsidR="00FE45ED" w:rsidDel="00961CF4">
          <w:delText>ory</w:delText>
        </w:r>
      </w:del>
      <w:r w:rsidR="00FE45ED">
        <w:t xml:space="preserve"> r</w:t>
      </w:r>
      <w:r w:rsidR="004F5830">
        <w:t>outes were</w:t>
      </w:r>
      <w:r w:rsidR="005F5DA4">
        <w:t xml:space="preserve"> originally proposed by </w:t>
      </w:r>
      <w:r w:rsidR="00DD679A">
        <w:t xml:space="preserve">Glasgow </w:t>
      </w:r>
      <w:r w:rsidR="00A50634">
        <w:t>(1958)</w:t>
      </w:r>
      <w:r w:rsidR="00FE45ED">
        <w:t xml:space="preserve"> and </w:t>
      </w:r>
      <w:r w:rsidR="0050576C">
        <w:t>were later reproduced</w:t>
      </w:r>
      <w:r w:rsidR="00AB714C">
        <w:t xml:space="preserve"> </w:t>
      </w:r>
      <w:r w:rsidR="00A50634">
        <w:t>by</w:t>
      </w:r>
      <w:r w:rsidR="00AB714C">
        <w:t xml:space="preserve"> Moore et </w:t>
      </w:r>
      <w:r w:rsidR="008123EF">
        <w:t>al. (2019)</w:t>
      </w:r>
      <w:r w:rsidR="00AB714C">
        <w:t>.</w:t>
      </w:r>
      <w:r w:rsidR="006B5DBD">
        <w:t xml:space="preserve"> Inset illustrates </w:t>
      </w:r>
      <w:del w:id="171" w:author="Amber M Roth" w:date="2023-02-20T21:32:00Z">
        <w:r w:rsidR="002346B8" w:rsidDel="0029342C">
          <w:delText xml:space="preserve">how </w:delText>
        </w:r>
        <w:r w:rsidR="00EB7B0A" w:rsidDel="0029342C">
          <w:delText>several</w:delText>
        </w:r>
      </w:del>
      <w:ins w:id="172" w:author="Amber M Roth" w:date="2023-02-20T21:32:00Z">
        <w:r w:rsidR="0029342C">
          <w:t>multiple</w:t>
        </w:r>
      </w:ins>
      <w:r w:rsidR="00EB7B0A">
        <w:t xml:space="preserve"> migrat</w:t>
      </w:r>
      <w:ins w:id="173" w:author="Erik" w:date="2022-12-12T15:46:00Z">
        <w:r w:rsidR="00961CF4">
          <w:t>ion</w:t>
        </w:r>
      </w:ins>
      <w:del w:id="174" w:author="Erik" w:date="2022-12-12T15:46:00Z">
        <w:r w:rsidR="00EB7B0A" w:rsidDel="00961CF4">
          <w:delText>ory</w:delText>
        </w:r>
      </w:del>
      <w:r w:rsidR="00EB7B0A">
        <w:t xml:space="preserve"> routes </w:t>
      </w:r>
      <w:del w:id="175" w:author="Erik" w:date="2022-12-27T06:50:00Z">
        <w:r w:rsidR="00EB7B0A" w:rsidDel="001C460E">
          <w:delText>cross</w:delText>
        </w:r>
        <w:r w:rsidR="00740527" w:rsidDel="001C460E">
          <w:delText xml:space="preserve"> </w:delText>
        </w:r>
      </w:del>
      <w:commentRangeStart w:id="176"/>
      <w:del w:id="177" w:author="Erik" w:date="2022-12-12T15:46:00Z">
        <w:r w:rsidR="00740527" w:rsidDel="00961CF4">
          <w:delText xml:space="preserve">through </w:delText>
        </w:r>
      </w:del>
      <w:ins w:id="178" w:author="Erik" w:date="2022-12-12T15:46:00Z">
        <w:r w:rsidR="00961CF4">
          <w:t>intersect</w:t>
        </w:r>
      </w:ins>
      <w:ins w:id="179" w:author="Amber M Roth" w:date="2023-02-20T21:32:00Z">
        <w:r w:rsidR="0029342C">
          <w:t>ing</w:t>
        </w:r>
      </w:ins>
      <w:ins w:id="180" w:author="Erik" w:date="2022-12-12T15:46:00Z">
        <w:r w:rsidR="00961CF4">
          <w:t xml:space="preserve"> with the </w:t>
        </w:r>
      </w:ins>
      <w:r w:rsidR="00740527">
        <w:t xml:space="preserve">breeding </w:t>
      </w:r>
      <w:del w:id="181" w:author="Erik" w:date="2022-12-12T15:46:00Z">
        <w:r w:rsidR="00740527" w:rsidDel="00961CF4">
          <w:delText xml:space="preserve">habitat </w:delText>
        </w:r>
      </w:del>
      <w:ins w:id="182" w:author="Erik" w:date="2022-12-12T15:46:00Z">
        <w:r w:rsidR="00961CF4">
          <w:t xml:space="preserve">range </w:t>
        </w:r>
      </w:ins>
      <w:r w:rsidR="00740527">
        <w:t>i</w:t>
      </w:r>
      <w:commentRangeEnd w:id="176"/>
      <w:r w:rsidR="001C460E">
        <w:rPr>
          <w:rStyle w:val="CommentReference"/>
        </w:rPr>
        <w:commentReference w:id="176"/>
      </w:r>
      <w:r w:rsidR="00740527">
        <w:t xml:space="preserve">n </w:t>
      </w:r>
      <w:r w:rsidR="00EB7B0A">
        <w:t>the state of Pennsylvania</w:t>
      </w:r>
      <w:r w:rsidR="00886E8C">
        <w:t>.</w:t>
      </w:r>
    </w:p>
    <w:p w14:paraId="60C8BFFD" w14:textId="381880B7" w:rsidR="006C7437" w:rsidRDefault="006C7437" w:rsidP="004245DE">
      <w:pPr>
        <w:spacing w:line="480" w:lineRule="auto"/>
      </w:pPr>
    </w:p>
    <w:p w14:paraId="303B677F" w14:textId="77777777" w:rsidR="005318C0" w:rsidRPr="00427616" w:rsidRDefault="005318C0" w:rsidP="004245DE">
      <w:pPr>
        <w:spacing w:line="480" w:lineRule="auto"/>
        <w:rPr>
          <w:b/>
          <w:bCs/>
        </w:rPr>
      </w:pPr>
      <w:commentRangeStart w:id="183"/>
      <w:r w:rsidRPr="00427616">
        <w:rPr>
          <w:b/>
          <w:bCs/>
        </w:rPr>
        <w:t>Methods</w:t>
      </w:r>
    </w:p>
    <w:p w14:paraId="71FE48DA" w14:textId="77777777" w:rsidR="005318C0" w:rsidRPr="00427616" w:rsidRDefault="005318C0" w:rsidP="00427616">
      <w:pPr>
        <w:spacing w:line="480" w:lineRule="auto"/>
        <w:rPr>
          <w:i/>
          <w:iCs/>
        </w:rPr>
      </w:pPr>
      <w:r w:rsidRPr="00427616">
        <w:rPr>
          <w:i/>
          <w:iCs/>
        </w:rPr>
        <w:t>Breeding season species distribution model</w:t>
      </w:r>
      <w:commentRangeEnd w:id="183"/>
      <w:r w:rsidR="00C468DF">
        <w:rPr>
          <w:rStyle w:val="CommentReference"/>
        </w:rPr>
        <w:commentReference w:id="183"/>
      </w:r>
    </w:p>
    <w:p w14:paraId="433DCB9B" w14:textId="68FCFF1F" w:rsidR="008B72FB" w:rsidRDefault="008074B7" w:rsidP="00427616">
      <w:pPr>
        <w:spacing w:line="480" w:lineRule="auto"/>
      </w:pPr>
      <w:r>
        <w:t>W</w:t>
      </w:r>
      <w:r w:rsidR="005318C0">
        <w:t xml:space="preserve">e </w:t>
      </w:r>
      <w:r w:rsidR="008B72FB">
        <w:t>modelled distribution of woodcock habitat during the breeding season</w:t>
      </w:r>
      <w:ins w:id="184" w:author="Erik" w:date="2022-12-27T06:51:00Z">
        <w:r w:rsidR="001C460E">
          <w:t xml:space="preserve"> (March</w:t>
        </w:r>
        <w:r w:rsidR="001C460E">
          <w:rPr>
            <w:rFonts w:cs="Calibri"/>
          </w:rPr>
          <w:t>–</w:t>
        </w:r>
        <w:r w:rsidR="001C460E">
          <w:t>May)</w:t>
        </w:r>
      </w:ins>
      <w:r w:rsidR="008B72FB">
        <w:t xml:space="preserve"> u</w:t>
      </w:r>
      <w:r w:rsidR="005318C0">
        <w:t>s</w:t>
      </w:r>
      <w:r>
        <w:t>ing</w:t>
      </w:r>
      <w:del w:id="185" w:author="Erik" w:date="2022-12-27T06:51:00Z">
        <w:r w:rsidR="005318C0" w:rsidDel="001C460E">
          <w:delText xml:space="preserve"> </w:delText>
        </w:r>
        <w:r w:rsidR="008B72FB" w:rsidDel="001C460E">
          <w:delText>s</w:delText>
        </w:r>
      </w:del>
      <w:del w:id="186" w:author="Erik" w:date="2022-12-27T06:50:00Z">
        <w:r w:rsidR="008B72FB" w:rsidDel="001C460E">
          <w:delText>pring</w:delText>
        </w:r>
      </w:del>
      <w:r w:rsidR="008B72FB">
        <w:t xml:space="preserve"> survey data collected as part of the </w:t>
      </w:r>
      <w:del w:id="187" w:author="Erik" w:date="2022-12-27T07:00:00Z">
        <w:r w:rsidR="008B72FB" w:rsidDel="001C460E">
          <w:delText>US Fish and Wildlife Service</w:delText>
        </w:r>
      </w:del>
      <w:ins w:id="188" w:author="Erik" w:date="2022-12-27T07:01:00Z">
        <w:r w:rsidR="001C460E">
          <w:t xml:space="preserve">federally-coordinated </w:t>
        </w:r>
      </w:ins>
      <w:ins w:id="189" w:author="Erik" w:date="2022-12-27T07:00:00Z">
        <w:r w:rsidR="001C460E">
          <w:t>American</w:t>
        </w:r>
      </w:ins>
      <w:r w:rsidR="005318C0">
        <w:t xml:space="preserve"> Woodcock Singing Ground Survey</w:t>
      </w:r>
      <w:r w:rsidR="00E129A5">
        <w:t xml:space="preserve"> </w:t>
      </w:r>
      <w:r w:rsidR="00277C78" w:rsidRPr="00277C78">
        <w:rPr>
          <w:noProof/>
        </w:rPr>
        <w:t>(Seamans and Rau 2020)</w:t>
      </w:r>
      <w:r w:rsidR="00277C78">
        <w:t xml:space="preserve"> </w:t>
      </w:r>
      <w:r w:rsidR="005318C0">
        <w:t xml:space="preserve">and </w:t>
      </w:r>
      <w:ins w:id="190" w:author="Erik" w:date="2022-12-27T06:52:00Z">
        <w:r w:rsidR="001C460E">
          <w:t xml:space="preserve">through </w:t>
        </w:r>
      </w:ins>
      <w:ins w:id="191" w:author="Erik" w:date="2022-12-27T07:01:00Z">
        <w:r w:rsidR="001C460E">
          <w:t xml:space="preserve">additional state-level </w:t>
        </w:r>
      </w:ins>
      <w:ins w:id="192" w:author="Erik" w:date="2022-12-27T06:52:00Z">
        <w:r w:rsidR="001C460E">
          <w:t xml:space="preserve">monitoring </w:t>
        </w:r>
      </w:ins>
      <w:ins w:id="193" w:author="Erik" w:date="2022-12-27T07:01:00Z">
        <w:r w:rsidR="001C460E">
          <w:t xml:space="preserve">conducted </w:t>
        </w:r>
      </w:ins>
      <w:ins w:id="194" w:author="Erik" w:date="2022-12-27T06:52:00Z">
        <w:r w:rsidR="001C460E">
          <w:t xml:space="preserve">by </w:t>
        </w:r>
      </w:ins>
      <w:del w:id="195" w:author="Erik" w:date="2022-12-27T06:51:00Z">
        <w:r w:rsidR="005318C0" w:rsidDel="001C460E">
          <w:delText>similar state-level survey</w:delText>
        </w:r>
        <w:r w:rsidR="008B72FB" w:rsidDel="001C460E">
          <w:delText xml:space="preserve"> data</w:delText>
        </w:r>
        <w:r w:rsidR="005318C0" w:rsidDel="001C460E">
          <w:delText xml:space="preserve"> co</w:delText>
        </w:r>
        <w:r w:rsidR="008B72FB" w:rsidDel="001C460E">
          <w:delText>llected</w:delText>
        </w:r>
        <w:r w:rsidR="005318C0" w:rsidDel="001C460E">
          <w:delText xml:space="preserve"> by </w:delText>
        </w:r>
      </w:del>
      <w:r w:rsidR="005318C0">
        <w:t>the Pennsylvania Game Commission</w:t>
      </w:r>
      <w:r w:rsidR="008B72FB">
        <w:t xml:space="preserve">. </w:t>
      </w:r>
      <w:del w:id="196" w:author="Erik" w:date="2022-12-27T06:52:00Z">
        <w:r w:rsidR="008B72FB" w:rsidDel="001C460E">
          <w:delText>These s</w:delText>
        </w:r>
      </w:del>
      <w:ins w:id="197" w:author="Erik" w:date="2022-12-27T06:52:00Z">
        <w:r w:rsidR="001C460E">
          <w:t>S</w:t>
        </w:r>
      </w:ins>
      <w:r w:rsidR="008B72FB">
        <w:t xml:space="preserve">urveys </w:t>
      </w:r>
      <w:r w:rsidR="005318C0">
        <w:t>consist</w:t>
      </w:r>
      <w:r w:rsidR="00515854">
        <w:t>ed</w:t>
      </w:r>
      <w:r w:rsidR="005318C0">
        <w:t xml:space="preserve"> of </w:t>
      </w:r>
      <w:r w:rsidR="009D46A2">
        <w:t>5.76 km</w:t>
      </w:r>
      <w:r w:rsidR="005318C0">
        <w:t xml:space="preserve"> </w:t>
      </w:r>
      <w:del w:id="198" w:author="Erik" w:date="2022-12-27T06:52:00Z">
        <w:r w:rsidR="005318C0" w:rsidDel="001C460E">
          <w:delText xml:space="preserve">survey </w:delText>
        </w:r>
      </w:del>
      <w:r w:rsidR="005318C0">
        <w:t xml:space="preserve">routes </w:t>
      </w:r>
      <w:r w:rsidR="00CD24E8">
        <w:t>with</w:t>
      </w:r>
      <w:r w:rsidR="005318C0">
        <w:t xml:space="preserve"> </w:t>
      </w:r>
      <w:r w:rsidR="009D46A2">
        <w:t>10</w:t>
      </w:r>
      <w:r w:rsidR="005318C0">
        <w:t xml:space="preserve"> </w:t>
      </w:r>
      <w:r w:rsidR="00277C78">
        <w:t>evenly spaced</w:t>
      </w:r>
      <w:r w:rsidR="005318C0">
        <w:t xml:space="preserve"> points</w:t>
      </w:r>
      <w:r w:rsidR="008B72FB">
        <w:t>, where observers listened for woodcock calls during their crepuscular breeding display</w:t>
      </w:r>
      <w:r w:rsidR="00CD24E8">
        <w:t xml:space="preserve">. </w:t>
      </w:r>
      <w:commentRangeStart w:id="199"/>
      <w:commentRangeStart w:id="200"/>
      <w:del w:id="201" w:author="Erik" w:date="2022-12-12T15:48:00Z">
        <w:r w:rsidR="00CD24E8" w:rsidDel="005E59BC">
          <w:delText>P</w:delText>
        </w:r>
        <w:r w:rsidR="005318C0" w:rsidDel="005E59BC">
          <w:delText>resence-absence</w:delText>
        </w:r>
      </w:del>
      <w:ins w:id="202" w:author="Erik" w:date="2022-12-12T15:48:00Z">
        <w:r w:rsidR="005E59BC">
          <w:t>Presence</w:t>
        </w:r>
      </w:ins>
      <w:r w:rsidR="005318C0">
        <w:t xml:space="preserve"> </w:t>
      </w:r>
      <w:r w:rsidR="00515854">
        <w:t>wa</w:t>
      </w:r>
      <w:r w:rsidR="00CD24E8">
        <w:t xml:space="preserve">s </w:t>
      </w:r>
      <w:r w:rsidR="005318C0">
        <w:t xml:space="preserve">determined at each point based on whether male displays were </w:t>
      </w:r>
      <w:del w:id="203" w:author="Erik" w:date="2022-12-12T15:47:00Z">
        <w:r w:rsidR="005318C0" w:rsidDel="005E59BC">
          <w:delText xml:space="preserve">visible </w:delText>
        </w:r>
      </w:del>
      <w:ins w:id="204" w:author="Erik" w:date="2022-12-12T15:47:00Z">
        <w:r w:rsidR="005E59BC">
          <w:t xml:space="preserve">recorded </w:t>
        </w:r>
      </w:ins>
      <w:r w:rsidR="005318C0">
        <w:t xml:space="preserve">during </w:t>
      </w:r>
      <w:del w:id="205" w:author="Erik" w:date="2022-12-27T06:52:00Z">
        <w:r w:rsidR="005318C0" w:rsidDel="001C460E">
          <w:delText xml:space="preserve">a </w:delText>
        </w:r>
      </w:del>
      <w:r w:rsidR="00877F10">
        <w:t>2-minute</w:t>
      </w:r>
      <w:r w:rsidR="005318C0">
        <w:t xml:space="preserve"> interval</w:t>
      </w:r>
      <w:ins w:id="206" w:author="Erik" w:date="2022-12-27T06:52:00Z">
        <w:r w:rsidR="001C460E">
          <w:t>s</w:t>
        </w:r>
      </w:ins>
      <w:r w:rsidR="005318C0">
        <w:t xml:space="preserve"> </w:t>
      </w:r>
      <w:r w:rsidR="009D46A2">
        <w:t>shortly after</w:t>
      </w:r>
      <w:r w:rsidR="005318C0">
        <w:t xml:space="preserve"> dusk</w:t>
      </w:r>
      <w:r w:rsidR="00427616">
        <w:t xml:space="preserve">. </w:t>
      </w:r>
      <w:commentRangeEnd w:id="199"/>
      <w:r w:rsidR="00EB1156">
        <w:rPr>
          <w:rStyle w:val="CommentReference"/>
        </w:rPr>
        <w:commentReference w:id="199"/>
      </w:r>
      <w:commentRangeEnd w:id="200"/>
      <w:r w:rsidR="00D246E1">
        <w:rPr>
          <w:rStyle w:val="CommentReference"/>
        </w:rPr>
        <w:commentReference w:id="200"/>
      </w:r>
      <w:r w:rsidR="00754550">
        <w:t xml:space="preserve">Singing Ground Survey routes were randomly distributed (Clark 1970), while Pennsylvania surveys were </w:t>
      </w:r>
      <w:del w:id="207" w:author="Erik" w:date="2022-12-27T06:53:00Z">
        <w:r w:rsidR="00754550" w:rsidDel="001C460E">
          <w:delText xml:space="preserve">opportunistically distributed </w:delText>
        </w:r>
      </w:del>
      <w:ins w:id="208" w:author="Erik" w:date="2022-12-27T06:53:00Z">
        <w:r w:rsidR="001C460E">
          <w:t xml:space="preserve">located purposefully </w:t>
        </w:r>
      </w:ins>
      <w:r w:rsidR="005318C0">
        <w:t xml:space="preserve">near state gamelands or in areas where managers believe woodcock occupancy </w:t>
      </w:r>
      <w:ins w:id="209" w:author="Erik" w:date="2022-12-27T06:53:00Z">
        <w:r w:rsidR="001C460E">
          <w:t>wa</w:t>
        </w:r>
      </w:ins>
      <w:del w:id="210" w:author="Erik" w:date="2022-12-27T06:53:00Z">
        <w:r w:rsidR="001E1BB6" w:rsidDel="001C460E">
          <w:delText>i</w:delText>
        </w:r>
      </w:del>
      <w:r w:rsidR="001E1BB6">
        <w:t>s</w:t>
      </w:r>
      <w:r w:rsidR="005318C0">
        <w:t xml:space="preserve"> likely</w:t>
      </w:r>
      <w:r w:rsidR="00427616">
        <w:t xml:space="preserve">. </w:t>
      </w:r>
      <w:r w:rsidR="005318C0">
        <w:t xml:space="preserve">We </w:t>
      </w:r>
      <w:del w:id="211" w:author="Erik" w:date="2022-12-27T06:54:00Z">
        <w:r w:rsidR="005318C0" w:rsidDel="001C460E">
          <w:delText>converted state and federal survey data</w:delText>
        </w:r>
      </w:del>
      <w:ins w:id="212" w:author="Erik" w:date="2022-12-27T06:54:00Z">
        <w:r w:rsidR="001C460E">
          <w:t>used survey data collected</w:t>
        </w:r>
      </w:ins>
      <w:r w:rsidR="005318C0">
        <w:t xml:space="preserve"> from 20</w:t>
      </w:r>
      <w:r w:rsidR="007C19E1">
        <w:t>16</w:t>
      </w:r>
      <w:r w:rsidR="00277C78">
        <w:t xml:space="preserve"> </w:t>
      </w:r>
      <w:r w:rsidR="00277C78" w:rsidRPr="00277C78">
        <w:t>—</w:t>
      </w:r>
      <w:r w:rsidR="00277C78">
        <w:t xml:space="preserve"> </w:t>
      </w:r>
      <w:r w:rsidR="005318C0">
        <w:t>20</w:t>
      </w:r>
      <w:r w:rsidR="007C19E1">
        <w:t>20</w:t>
      </w:r>
      <w:ins w:id="213" w:author="Erik" w:date="2022-12-27T06:54:00Z">
        <w:r w:rsidR="001C460E">
          <w:t>, and distilled records</w:t>
        </w:r>
      </w:ins>
      <w:r w:rsidR="005318C0">
        <w:t xml:space="preserve"> to</w:t>
      </w:r>
      <w:del w:id="214" w:author="Erik" w:date="2022-12-27T06:54:00Z">
        <w:r w:rsidR="005318C0" w:rsidDel="001C460E">
          <w:delText xml:space="preserve"> a</w:delText>
        </w:r>
      </w:del>
      <w:r w:rsidR="005318C0">
        <w:t xml:space="preserve"> presence</w:t>
      </w:r>
      <w:ins w:id="215" w:author="Erik" w:date="2022-12-27T06:55:00Z">
        <w:r w:rsidR="001C460E">
          <w:t xml:space="preserve"> or likely </w:t>
        </w:r>
      </w:ins>
      <w:del w:id="216" w:author="Erik" w:date="2022-12-27T06:55:00Z">
        <w:r w:rsidR="005318C0" w:rsidDel="001C460E">
          <w:delText>-</w:delText>
        </w:r>
      </w:del>
      <w:r w:rsidR="005318C0">
        <w:t xml:space="preserve">absence </w:t>
      </w:r>
      <w:del w:id="217" w:author="Erik" w:date="2022-12-27T06:54:00Z">
        <w:r w:rsidR="005318C0" w:rsidDel="001C460E">
          <w:delText>dataset</w:delText>
        </w:r>
        <w:r w:rsidR="00754550" w:rsidDel="001C460E">
          <w:delText xml:space="preserve"> </w:delText>
        </w:r>
      </w:del>
      <w:r w:rsidR="00754550">
        <w:t>based on detection of at least one male during the 5-year period.</w:t>
      </w:r>
      <w:r w:rsidR="005318C0">
        <w:t xml:space="preserve"> </w:t>
      </w:r>
      <w:del w:id="218" w:author="Erik" w:date="2022-12-27T06:55:00Z">
        <w:r w:rsidR="00CD24E8" w:rsidDel="001C460E">
          <w:delText>P</w:delText>
        </w:r>
        <w:r w:rsidR="005318C0" w:rsidDel="001C460E">
          <w:delText>resence-absence locations were then used as the response variable in the breeding season species distribution model</w:delText>
        </w:r>
        <w:r w:rsidR="00427616" w:rsidDel="001C460E">
          <w:delText xml:space="preserve">. </w:delText>
        </w:r>
      </w:del>
    </w:p>
    <w:p w14:paraId="34B8CF41" w14:textId="54C8DA7D" w:rsidR="008B72FB" w:rsidRDefault="00790AB6" w:rsidP="00427616">
      <w:pPr>
        <w:spacing w:line="480" w:lineRule="auto"/>
      </w:pPr>
      <w:r>
        <w:lastRenderedPageBreak/>
        <w:tab/>
      </w:r>
      <w:r w:rsidR="008B72FB">
        <w:t>We selected e</w:t>
      </w:r>
      <w:r w:rsidR="005318C0">
        <w:t xml:space="preserve">xplanatory variables </w:t>
      </w:r>
      <w:del w:id="219" w:author="Erik" w:date="2022-12-27T06:55:00Z">
        <w:r w:rsidR="008B72FB" w:rsidDel="001C460E">
          <w:delText>for</w:delText>
        </w:r>
        <w:r w:rsidR="005318C0" w:rsidDel="001C460E">
          <w:delText xml:space="preserve"> the species distribution model </w:delText>
        </w:r>
      </w:del>
      <w:r w:rsidR="008B72FB">
        <w:t xml:space="preserve">with </w:t>
      </w:r>
      <w:r w:rsidR="005318C0">
        <w:t xml:space="preserve">presumed </w:t>
      </w:r>
      <w:r w:rsidR="008B72FB">
        <w:t>relevance</w:t>
      </w:r>
      <w:r w:rsidR="005318C0">
        <w:t xml:space="preserve"> to woodcock habitat</w:t>
      </w:r>
      <w:ins w:id="220" w:author="Erik" w:date="2022-12-12T15:55:00Z">
        <w:r w:rsidR="00616618">
          <w:t xml:space="preserve"> associations</w:t>
        </w:r>
      </w:ins>
      <w:del w:id="221" w:author="Erik" w:date="2022-12-27T06:55:00Z">
        <w:r w:rsidR="005318C0" w:rsidDel="001C460E">
          <w:delText>.</w:delText>
        </w:r>
        <w:r w:rsidR="00427616" w:rsidDel="001C460E">
          <w:delText xml:space="preserve"> These included variables representing</w:delText>
        </w:r>
      </w:del>
      <w:ins w:id="222" w:author="Erik" w:date="2022-12-27T06:55:00Z">
        <w:r w:rsidR="001C460E">
          <w:t>, including</w:t>
        </w:r>
      </w:ins>
      <w:r w:rsidR="00FE74A7">
        <w:t xml:space="preserve"> </w:t>
      </w:r>
      <w:r w:rsidR="00427616">
        <w:t xml:space="preserve">land use/land cover </w:t>
      </w:r>
      <w:r w:rsidR="005C47FD" w:rsidRPr="005C47FD">
        <w:rPr>
          <w:noProof/>
        </w:rPr>
        <w:t>(</w:t>
      </w:r>
      <w:r w:rsidR="00754550">
        <w:rPr>
          <w:noProof/>
        </w:rPr>
        <w:t xml:space="preserve">National Land Cover Dataset; </w:t>
      </w:r>
      <w:r w:rsidR="005C47FD" w:rsidRPr="005C47FD">
        <w:rPr>
          <w:noProof/>
        </w:rPr>
        <w:t>Jin et al. 2019)</w:t>
      </w:r>
      <w:r w:rsidR="00427616">
        <w:t xml:space="preserve">, forest successional class </w:t>
      </w:r>
      <w:r w:rsidR="001B3CD5" w:rsidRPr="001B3CD5">
        <w:rPr>
          <w:noProof/>
        </w:rPr>
        <w:t>(</w:t>
      </w:r>
      <w:r w:rsidR="00754550">
        <w:rPr>
          <w:noProof/>
        </w:rPr>
        <w:t xml:space="preserve">LANDFIRE; </w:t>
      </w:r>
      <w:r w:rsidR="001B3CD5" w:rsidRPr="001B3CD5">
        <w:rPr>
          <w:noProof/>
        </w:rPr>
        <w:t xml:space="preserve">U.S. Geological Survey and U.S. Department of Agriculture </w:t>
      </w:r>
      <w:r w:rsidR="003A50E3">
        <w:rPr>
          <w:noProof/>
        </w:rPr>
        <w:t>2020</w:t>
      </w:r>
      <w:r w:rsidR="001B3CD5" w:rsidRPr="001B3CD5">
        <w:rPr>
          <w:noProof/>
        </w:rPr>
        <w:t>)</w:t>
      </w:r>
      <w:r w:rsidR="00427616">
        <w:t>,</w:t>
      </w:r>
      <w:r w:rsidR="00FE74A7">
        <w:t xml:space="preserve"> e</w:t>
      </w:r>
      <w:r w:rsidR="00427616">
        <w:t xml:space="preserve">levation </w:t>
      </w:r>
      <w:r w:rsidR="00CC7065" w:rsidRPr="00CC7065">
        <w:rPr>
          <w:noProof/>
        </w:rPr>
        <w:t>(U.S. Geological Survey 2000)</w:t>
      </w:r>
      <w:r w:rsidR="00427616">
        <w:t xml:space="preserve">, </w:t>
      </w:r>
      <w:r w:rsidR="00FE74A7">
        <w:t>s</w:t>
      </w:r>
      <w:r w:rsidR="00427616">
        <w:t xml:space="preserve">lope, </w:t>
      </w:r>
      <w:r w:rsidR="005C47FD">
        <w:t xml:space="preserve">EPA level 3 </w:t>
      </w:r>
      <w:r w:rsidR="00FE74A7">
        <w:t>e</w:t>
      </w:r>
      <w:r w:rsidR="00427616">
        <w:t xml:space="preserve">coregions </w:t>
      </w:r>
      <w:r w:rsidR="00D55615" w:rsidRPr="00D55615">
        <w:rPr>
          <w:noProof/>
        </w:rPr>
        <w:t>(Omernik and Griffith 2014)</w:t>
      </w:r>
      <w:r w:rsidR="00427616">
        <w:t>,</w:t>
      </w:r>
      <w:r w:rsidR="00FE74A7">
        <w:t xml:space="preserve"> </w:t>
      </w:r>
      <w:commentRangeStart w:id="223"/>
      <w:r w:rsidR="00FE74A7">
        <w:t>soil d</w:t>
      </w:r>
      <w:r w:rsidR="00427616" w:rsidRPr="00427616">
        <w:t xml:space="preserve">rainage </w:t>
      </w:r>
      <w:commentRangeEnd w:id="223"/>
      <w:r w:rsidR="00002862">
        <w:rPr>
          <w:rStyle w:val="CommentReference"/>
        </w:rPr>
        <w:commentReference w:id="223"/>
      </w:r>
      <w:r w:rsidR="00600CE1" w:rsidRPr="00600CE1">
        <w:rPr>
          <w:noProof/>
        </w:rPr>
        <w:t xml:space="preserve">(Natural Resources Conservation Service </w:t>
      </w:r>
      <w:commentRangeStart w:id="224"/>
      <w:r w:rsidR="00600CE1" w:rsidRPr="00600CE1">
        <w:rPr>
          <w:noProof/>
        </w:rPr>
        <w:t>n.d</w:t>
      </w:r>
      <w:commentRangeEnd w:id="224"/>
      <w:r w:rsidR="00BF7AC7">
        <w:rPr>
          <w:rStyle w:val="CommentReference"/>
        </w:rPr>
        <w:commentReference w:id="224"/>
      </w:r>
      <w:r w:rsidR="00600CE1" w:rsidRPr="00600CE1">
        <w:rPr>
          <w:noProof/>
        </w:rPr>
        <w:t>.)</w:t>
      </w:r>
      <w:r w:rsidR="00427616" w:rsidRPr="00427616">
        <w:t xml:space="preserve">, </w:t>
      </w:r>
      <w:r w:rsidR="00FE74A7">
        <w:t>and t</w:t>
      </w:r>
      <w:r w:rsidR="00427616" w:rsidRPr="00427616">
        <w:t xml:space="preserve">opographic wetness index </w:t>
      </w:r>
      <w:r w:rsidR="00887071" w:rsidRPr="00887071">
        <w:rPr>
          <w:noProof/>
        </w:rPr>
        <w:t>(Fink 2013)</w:t>
      </w:r>
      <w:r w:rsidR="00427616">
        <w:t>. We additionally added l</w:t>
      </w:r>
      <w:r w:rsidR="005318C0">
        <w:t xml:space="preserve">andscape metrics from the </w:t>
      </w:r>
      <w:proofErr w:type="spellStart"/>
      <w:r w:rsidR="005318C0">
        <w:t>landscapemetrics</w:t>
      </w:r>
      <w:proofErr w:type="spellEnd"/>
      <w:r w:rsidR="005318C0">
        <w:t xml:space="preserve"> </w:t>
      </w:r>
      <w:del w:id="225" w:author="Erik" w:date="2022-12-27T06:56:00Z">
        <w:r w:rsidR="005318C0" w:rsidDel="001C460E">
          <w:delText xml:space="preserve">R </w:delText>
        </w:r>
      </w:del>
      <w:r w:rsidR="005318C0">
        <w:t>package</w:t>
      </w:r>
      <w:r w:rsidR="007C19E1">
        <w:t xml:space="preserve"> </w:t>
      </w:r>
      <w:r w:rsidR="007C19E1" w:rsidRPr="007C19E1">
        <w:rPr>
          <w:noProof/>
        </w:rPr>
        <w:t>(Hesselbarth et al. 2019</w:t>
      </w:r>
      <w:commentRangeStart w:id="226"/>
      <w:r w:rsidR="007C19E1" w:rsidRPr="007C19E1">
        <w:rPr>
          <w:noProof/>
        </w:rPr>
        <w:t>)</w:t>
      </w:r>
      <w:ins w:id="227" w:author="Erik" w:date="2022-12-27T06:56:00Z">
        <w:r w:rsidR="001C460E">
          <w:rPr>
            <w:noProof/>
          </w:rPr>
          <w:t xml:space="preserve"> in program R (), which</w:t>
        </w:r>
      </w:ins>
      <w:r w:rsidR="00FE74A7">
        <w:t xml:space="preserve"> </w:t>
      </w:r>
      <w:commentRangeEnd w:id="226"/>
      <w:r w:rsidR="001C460E">
        <w:rPr>
          <w:rStyle w:val="CommentReference"/>
        </w:rPr>
        <w:commentReference w:id="226"/>
      </w:r>
      <w:r w:rsidR="005318C0">
        <w:t>represent</w:t>
      </w:r>
      <w:ins w:id="228" w:author="Erik" w:date="2022-12-27T06:56:00Z">
        <w:r w:rsidR="001C460E">
          <w:t>ed</w:t>
        </w:r>
      </w:ins>
      <w:del w:id="229" w:author="Erik" w:date="2022-12-27T06:56:00Z">
        <w:r w:rsidR="005318C0" w:rsidDel="001C460E">
          <w:delText>ing</w:delText>
        </w:r>
      </w:del>
      <w:r w:rsidR="005318C0">
        <w:t xml:space="preserve"> landscape composition (% forest, % agri</w:t>
      </w:r>
      <w:r w:rsidR="00427616">
        <w:t>cultural</w:t>
      </w:r>
      <w:r w:rsidR="005318C0">
        <w:t>, %</w:t>
      </w:r>
      <w:r w:rsidR="00427616">
        <w:t xml:space="preserve"> </w:t>
      </w:r>
      <w:r w:rsidR="005318C0">
        <w:t>dev</w:t>
      </w:r>
      <w:r w:rsidR="00427616">
        <w:t>eloped</w:t>
      </w:r>
      <w:r w:rsidR="005318C0">
        <w:t>) and configuration (aggregation index, cohesion, edge density).</w:t>
      </w:r>
      <w:r w:rsidR="00427616">
        <w:t xml:space="preserve"> </w:t>
      </w:r>
      <w:r w:rsidR="005318C0">
        <w:t>To generate these landscape metrics, we cropped a binary forest/non</w:t>
      </w:r>
      <w:r w:rsidR="00FE74A7">
        <w:t>-</w:t>
      </w:r>
      <w:r w:rsidR="005318C0">
        <w:t>forest layer</w:t>
      </w:r>
      <w:r w:rsidR="00754550">
        <w:t xml:space="preserve"> derived from the National Land Cover Dataset</w:t>
      </w:r>
      <w:r w:rsidR="005318C0">
        <w:t xml:space="preserve"> to the extent of a circle of the given radius from each 90m pixel, and then ran the appropriate function</w:t>
      </w:r>
      <w:r w:rsidR="00FE74A7">
        <w:t xml:space="preserve"> </w:t>
      </w:r>
      <w:del w:id="230" w:author="Erik" w:date="2022-12-27T06:57:00Z">
        <w:r w:rsidR="00FE74A7" w:rsidDel="001C460E">
          <w:delText>from the landscapemetrics package</w:delText>
        </w:r>
        <w:r w:rsidR="005318C0" w:rsidDel="001C460E">
          <w:delText xml:space="preserve"> </w:delText>
        </w:r>
      </w:del>
      <w:r w:rsidR="005318C0">
        <w:t>on each cropped raster</w:t>
      </w:r>
      <w:r w:rsidR="002603B6">
        <w:t xml:space="preserve"> </w:t>
      </w:r>
      <w:r w:rsidR="00CD24E8">
        <w:t xml:space="preserve">at 500m, 1km, 5km, and 10km scales. </w:t>
      </w:r>
    </w:p>
    <w:p w14:paraId="30F3B134" w14:textId="48C6BDDB" w:rsidR="005318C0" w:rsidRPr="00FE74A7" w:rsidRDefault="00606706" w:rsidP="00427616">
      <w:pPr>
        <w:spacing w:line="480" w:lineRule="auto"/>
      </w:pPr>
      <w:r>
        <w:tab/>
      </w:r>
      <w:del w:id="231" w:author="Erik" w:date="2022-12-27T06:57:00Z">
        <w:r w:rsidDel="001C460E">
          <w:delText>Initially, w</w:delText>
        </w:r>
      </w:del>
      <w:ins w:id="232" w:author="Erik" w:date="2022-12-27T06:57:00Z">
        <w:r w:rsidR="001C460E">
          <w:t>W</w:t>
        </w:r>
      </w:ins>
      <w:r>
        <w:t xml:space="preserve">e </w:t>
      </w:r>
      <w:ins w:id="233" w:author="Erik" w:date="2022-12-12T15:49:00Z">
        <w:r w:rsidR="00AF2AC8">
          <w:t>evaluated</w:t>
        </w:r>
      </w:ins>
      <w:del w:id="234" w:author="Erik" w:date="2022-12-12T15:49:00Z">
        <w:r w:rsidDel="00AF2AC8">
          <w:delText>considered</w:delText>
        </w:r>
      </w:del>
      <w:r>
        <w:t xml:space="preserve"> several modeling techniques</w:t>
      </w:r>
      <w:r w:rsidR="00B727FD">
        <w:t xml:space="preserve"> </w:t>
      </w:r>
      <w:del w:id="235" w:author="Erik" w:date="2022-12-12T15:49:00Z">
        <w:r w:rsidR="00B727FD" w:rsidDel="00AF2AC8">
          <w:delText xml:space="preserve">for creating species distribution models. We ran </w:delText>
        </w:r>
      </w:del>
      <w:del w:id="236" w:author="Erik" w:date="2022-12-12T15:48:00Z">
        <w:r w:rsidR="00B727FD" w:rsidDel="00AF2AC8">
          <w:delText>prelimary</w:delText>
        </w:r>
      </w:del>
      <w:del w:id="237" w:author="Erik" w:date="2022-12-12T15:49:00Z">
        <w:r w:rsidR="00B727FD" w:rsidDel="00AF2AC8">
          <w:delText xml:space="preserve"> models on</w:delText>
        </w:r>
      </w:del>
      <w:ins w:id="238" w:author="Erik" w:date="2022-12-12T15:49:00Z">
        <w:r w:rsidR="00AF2AC8">
          <w:t>fit to</w:t>
        </w:r>
      </w:ins>
      <w:r w:rsidR="00B727FD">
        <w:t xml:space="preserve"> a smaller subset of woodcock </w:t>
      </w:r>
      <w:del w:id="239" w:author="Erik" w:date="2022-12-27T06:57:00Z">
        <w:r w:rsidR="00B727FD" w:rsidDel="001C460E">
          <w:delText>occu</w:delText>
        </w:r>
      </w:del>
      <w:ins w:id="240" w:author="Erik" w:date="2022-12-27T06:57:00Z">
        <w:r w:rsidR="001C460E">
          <w:t>occurrence</w:t>
        </w:r>
      </w:ins>
      <w:del w:id="241" w:author="Erik" w:date="2022-12-12T15:49:00Z">
        <w:r w:rsidR="00B727FD" w:rsidDel="00AF2AC8">
          <w:delText>pancy</w:delText>
        </w:r>
      </w:del>
      <w:r w:rsidR="00B727FD">
        <w:t xml:space="preserve"> data </w:t>
      </w:r>
      <w:r w:rsidR="00B47AA3">
        <w:t xml:space="preserve">using </w:t>
      </w:r>
      <w:proofErr w:type="spellStart"/>
      <w:r w:rsidR="00B47AA3">
        <w:t>MaxEnt</w:t>
      </w:r>
      <w:proofErr w:type="spellEnd"/>
      <w:r w:rsidR="00B47AA3">
        <w:t xml:space="preserve"> (</w:t>
      </w:r>
      <w:r w:rsidR="00C922E6">
        <w:t>Phillips et al</w:t>
      </w:r>
      <w:r w:rsidR="00004DA6">
        <w:t>. 2006</w:t>
      </w:r>
      <w:r w:rsidR="00B47AA3">
        <w:t xml:space="preserve">), random forest </w:t>
      </w:r>
      <w:r w:rsidR="00004DA6">
        <w:t xml:space="preserve">classification </w:t>
      </w:r>
      <w:r w:rsidR="00B47AA3">
        <w:t>(</w:t>
      </w:r>
      <w:proofErr w:type="spellStart"/>
      <w:r w:rsidR="00004DA6">
        <w:t>Breiman</w:t>
      </w:r>
      <w:proofErr w:type="spellEnd"/>
      <w:r w:rsidR="00004DA6">
        <w:t xml:space="preserve"> 2001</w:t>
      </w:r>
      <w:r w:rsidR="00B47AA3">
        <w:t xml:space="preserve">), </w:t>
      </w:r>
      <w:r w:rsidR="00870668">
        <w:t>classification and regression trees (</w:t>
      </w:r>
      <w:proofErr w:type="spellStart"/>
      <w:r w:rsidR="002A2FAE">
        <w:t>Brieman</w:t>
      </w:r>
      <w:proofErr w:type="spellEnd"/>
      <w:r w:rsidR="002A2FAE">
        <w:t xml:space="preserve"> et al. 1984</w:t>
      </w:r>
      <w:r w:rsidR="00870668">
        <w:t>), and neural networks (</w:t>
      </w:r>
      <w:r w:rsidR="001F4196">
        <w:t>Hopfield 1982</w:t>
      </w:r>
      <w:r w:rsidR="00870668">
        <w:t>)</w:t>
      </w:r>
      <w:ins w:id="242" w:author="Erik" w:date="2022-12-12T15:49:00Z">
        <w:r w:rsidR="00AF2AC8">
          <w:t>.  All models were fit</w:t>
        </w:r>
      </w:ins>
      <w:r w:rsidR="00870668">
        <w:t xml:space="preserve"> </w:t>
      </w:r>
      <w:r w:rsidR="00783BCD">
        <w:t xml:space="preserve">using the R </w:t>
      </w:r>
      <w:r w:rsidR="00870668">
        <w:t xml:space="preserve">package </w:t>
      </w:r>
      <w:proofErr w:type="spellStart"/>
      <w:r w:rsidR="00DA2DF7">
        <w:t>SDM</w:t>
      </w:r>
      <w:r w:rsidR="00783BCD">
        <w:t>tune</w:t>
      </w:r>
      <w:proofErr w:type="spellEnd"/>
      <w:r w:rsidR="00237AFD">
        <w:t xml:space="preserve"> (</w:t>
      </w:r>
      <w:proofErr w:type="spellStart"/>
      <w:r w:rsidR="00680DA9">
        <w:t>Vignali</w:t>
      </w:r>
      <w:proofErr w:type="spellEnd"/>
      <w:r w:rsidR="00680DA9">
        <w:t xml:space="preserve"> et al. 2020</w:t>
      </w:r>
      <w:r w:rsidR="00FC052F">
        <w:t xml:space="preserve">, </w:t>
      </w:r>
      <w:r w:rsidR="005E33DF">
        <w:t>R Core Team 2022</w:t>
      </w:r>
      <w:r w:rsidR="00237AFD">
        <w:t>)</w:t>
      </w:r>
      <w:del w:id="243" w:author="Erik" w:date="2022-12-12T15:49:00Z">
        <w:r w:rsidR="009D03FE" w:rsidDel="00AF2AC8">
          <w:delText xml:space="preserve"> to </w:delText>
        </w:r>
        <w:r w:rsidR="007262A2" w:rsidDel="00AF2AC8">
          <w:delText>determine which modeling framework would be best suited for our data</w:delText>
        </w:r>
      </w:del>
      <w:r w:rsidR="007262A2">
        <w:t xml:space="preserve">. </w:t>
      </w:r>
      <w:r w:rsidR="00105ECB">
        <w:t xml:space="preserve">We compared </w:t>
      </w:r>
      <w:del w:id="244" w:author="Erik" w:date="2022-12-12T15:50:00Z">
        <w:r w:rsidR="00105ECB" w:rsidDel="00AF2AC8">
          <w:delText xml:space="preserve">these </w:delText>
        </w:r>
      </w:del>
      <w:r w:rsidR="00105ECB">
        <w:t>model</w:t>
      </w:r>
      <w:ins w:id="245" w:author="Erik" w:date="2022-12-27T06:57:00Z">
        <w:r w:rsidR="001C460E">
          <w:t xml:space="preserve"> output</w:t>
        </w:r>
      </w:ins>
      <w:r w:rsidR="00105ECB">
        <w:t xml:space="preserve">s using </w:t>
      </w:r>
      <w:r w:rsidR="00B26DA0">
        <w:t>area-under-the-curve (AUC), a common metric of predictive accuracy for classification models</w:t>
      </w:r>
      <w:r w:rsidR="00565368">
        <w:t xml:space="preserve">. </w:t>
      </w:r>
      <w:r w:rsidR="007262A2">
        <w:t>After finding that the random forest classifier had the highest AUC</w:t>
      </w:r>
      <w:r w:rsidR="00565368">
        <w:t xml:space="preserve">, </w:t>
      </w:r>
      <w:r w:rsidR="00E4470B">
        <w:t xml:space="preserve">we used random forest techniques for all </w:t>
      </w:r>
      <w:ins w:id="246" w:author="Erik" w:date="2022-12-12T15:50:00Z">
        <w:r w:rsidR="00AF2AC8">
          <w:t xml:space="preserve">subsequent </w:t>
        </w:r>
      </w:ins>
      <w:r w:rsidR="00E4470B">
        <w:t>models</w:t>
      </w:r>
      <w:del w:id="247" w:author="Erik" w:date="2022-12-12T15:50:00Z">
        <w:r w:rsidR="00E4470B" w:rsidDel="00AF2AC8">
          <w:delText xml:space="preserve"> going forward</w:delText>
        </w:r>
      </w:del>
      <w:r w:rsidR="00E4470B">
        <w:t>.</w:t>
      </w:r>
      <w:r w:rsidR="00E60DD4">
        <w:t xml:space="preserve"> </w:t>
      </w:r>
      <w:r w:rsidR="002603B6">
        <w:t xml:space="preserve">For the breeding season </w:t>
      </w:r>
      <w:del w:id="248" w:author="Erik" w:date="2022-12-12T15:50:00Z">
        <w:r w:rsidR="002603B6" w:rsidDel="00AF2AC8">
          <w:delText xml:space="preserve">species distribution </w:delText>
        </w:r>
      </w:del>
      <w:r w:rsidR="005318C0">
        <w:t>model</w:t>
      </w:r>
      <w:r w:rsidR="002603B6">
        <w:t>, we</w:t>
      </w:r>
      <w:r w:rsidR="005318C0">
        <w:t xml:space="preserve"> used a random forest classifier designed for </w:t>
      </w:r>
      <w:ins w:id="249" w:author="Erik" w:date="2022-12-27T06:58:00Z">
        <w:r w:rsidR="001C460E">
          <w:t xml:space="preserve">spatially </w:t>
        </w:r>
      </w:ins>
      <w:r w:rsidR="005318C0">
        <w:t xml:space="preserve">clustered data </w:t>
      </w:r>
      <w:r w:rsidR="007C19E1" w:rsidRPr="007C19E1">
        <w:rPr>
          <w:noProof/>
        </w:rPr>
        <w:t>(Wang and Chen 2016</w:t>
      </w:r>
      <w:commentRangeStart w:id="250"/>
      <w:r w:rsidR="007C19E1" w:rsidRPr="007C19E1">
        <w:rPr>
          <w:noProof/>
        </w:rPr>
        <w:t>)</w:t>
      </w:r>
      <w:ins w:id="251" w:author="Erik" w:date="2022-12-27T06:58:00Z">
        <w:r w:rsidR="001C460E">
          <w:t xml:space="preserve">, </w:t>
        </w:r>
      </w:ins>
      <w:del w:id="252" w:author="Erik" w:date="2022-12-27T06:58:00Z">
        <w:r w:rsidR="005318C0" w:rsidDel="001C460E">
          <w:delText xml:space="preserve"> to predict whether </w:delText>
        </w:r>
        <w:r w:rsidR="00FE74A7" w:rsidDel="001C460E">
          <w:delText xml:space="preserve">woodcock </w:delText>
        </w:r>
        <w:r w:rsidR="005318C0" w:rsidDel="001C460E">
          <w:delText>would be present or absent</w:delText>
        </w:r>
        <w:r w:rsidR="00FE74A7" w:rsidDel="001C460E">
          <w:delText xml:space="preserve"> at survey points</w:delText>
        </w:r>
        <w:r w:rsidR="00427616" w:rsidDel="001C460E">
          <w:delText xml:space="preserve">. </w:delText>
        </w:r>
      </w:del>
      <w:commentRangeEnd w:id="250"/>
      <w:r w:rsidR="001C460E">
        <w:rPr>
          <w:rStyle w:val="CommentReference"/>
        </w:rPr>
        <w:commentReference w:id="250"/>
      </w:r>
      <w:del w:id="253" w:author="Erik" w:date="2022-12-27T06:58:00Z">
        <w:r w:rsidR="00E145C5" w:rsidDel="001C460E">
          <w:delText xml:space="preserve">We </w:delText>
        </w:r>
      </w:del>
      <w:r w:rsidR="00E145C5">
        <w:t>us</w:t>
      </w:r>
      <w:ins w:id="254" w:author="Erik" w:date="2022-12-27T06:58:00Z">
        <w:r w:rsidR="001C460E">
          <w:t>ing</w:t>
        </w:r>
      </w:ins>
      <w:del w:id="255" w:author="Erik" w:date="2022-12-27T06:58:00Z">
        <w:r w:rsidR="00E145C5" w:rsidDel="001C460E">
          <w:delText>ed</w:delText>
        </w:r>
      </w:del>
      <w:r w:rsidR="00E145C5">
        <w:t xml:space="preserve"> s</w:t>
      </w:r>
      <w:r w:rsidR="005318C0">
        <w:t xml:space="preserve">urvey route id as </w:t>
      </w:r>
      <w:r w:rsidR="00CD24E8">
        <w:t>a</w:t>
      </w:r>
      <w:r w:rsidR="005318C0">
        <w:t xml:space="preserve"> clustering variable to compensate for autocorrelation </w:t>
      </w:r>
      <w:del w:id="256" w:author="Erik" w:date="2022-12-27T07:00:00Z">
        <w:r w:rsidR="005318C0" w:rsidDel="001C460E">
          <w:delText xml:space="preserve">between </w:delText>
        </w:r>
      </w:del>
      <w:ins w:id="257" w:author="Erik" w:date="2022-12-27T07:00:00Z">
        <w:r w:rsidR="001C460E">
          <w:t xml:space="preserve">among </w:t>
        </w:r>
      </w:ins>
      <w:r w:rsidR="005318C0">
        <w:t>points on the same survey route</w:t>
      </w:r>
      <w:r w:rsidR="00427616">
        <w:t xml:space="preserve">. </w:t>
      </w:r>
      <w:r w:rsidR="005318C0">
        <w:t>We also included</w:t>
      </w:r>
      <w:r w:rsidR="002E4872">
        <w:t xml:space="preserve"> </w:t>
      </w:r>
      <w:r w:rsidR="002E4872">
        <w:lastRenderedPageBreak/>
        <w:t>survey type</w:t>
      </w:r>
      <w:ins w:id="258" w:author="Erik" w:date="2022-12-27T07:00:00Z">
        <w:r w:rsidR="001C460E">
          <w:t xml:space="preserve"> (</w:t>
        </w:r>
      </w:ins>
      <w:ins w:id="259" w:author="Erik" w:date="2022-12-27T07:01:00Z">
        <w:r w:rsidR="001C460E">
          <w:t>s</w:t>
        </w:r>
      </w:ins>
      <w:ins w:id="260" w:author="Erik" w:date="2022-12-27T07:00:00Z">
        <w:r w:rsidR="001C460E">
          <w:t>tate vs federal)</w:t>
        </w:r>
      </w:ins>
      <w:r w:rsidR="005318C0">
        <w:t xml:space="preserve"> as an explanatory variable to account for </w:t>
      </w:r>
      <w:r w:rsidR="007E776C">
        <w:t>the non-random distribution of</w:t>
      </w:r>
      <w:r w:rsidR="005318C0">
        <w:t xml:space="preserve"> state survey route</w:t>
      </w:r>
      <w:r w:rsidR="007E776C">
        <w:t>s</w:t>
      </w:r>
      <w:r w:rsidR="00427616">
        <w:t xml:space="preserve">. </w:t>
      </w:r>
      <w:r w:rsidR="005318C0">
        <w:t xml:space="preserve">To avoid overwhelming the model with highly correlated variables, we </w:t>
      </w:r>
      <w:del w:id="261" w:author="Erik" w:date="2022-12-27T07:02:00Z">
        <w:r w:rsidR="005318C0" w:rsidDel="001C460E">
          <w:delText>elected to use</w:delText>
        </w:r>
      </w:del>
      <w:ins w:id="262" w:author="Erik" w:date="2022-12-27T07:02:00Z">
        <w:r w:rsidR="001C460E">
          <w:t>used</w:t>
        </w:r>
      </w:ins>
      <w:r w:rsidR="005318C0">
        <w:t xml:space="preserve"> a </w:t>
      </w:r>
      <w:ins w:id="263" w:author="Erik" w:date="2022-12-27T07:03:00Z">
        <w:r w:rsidR="001C460E">
          <w:t xml:space="preserve">three-step </w:t>
        </w:r>
      </w:ins>
      <w:r w:rsidR="005318C0">
        <w:t xml:space="preserve">backwards variable-selection approach </w:t>
      </w:r>
      <w:r w:rsidR="007C19E1" w:rsidRPr="007C19E1">
        <w:rPr>
          <w:noProof/>
        </w:rPr>
        <w:t>(Genuer et al. 2019)</w:t>
      </w:r>
      <w:del w:id="264" w:author="Amber M Roth" w:date="2023-02-21T07:44:00Z">
        <w:r w:rsidR="005318C0" w:rsidDel="007750F2">
          <w:delText xml:space="preserve"> </w:delText>
        </w:r>
      </w:del>
      <w:del w:id="265" w:author="Erik" w:date="2022-12-27T07:03:00Z">
        <w:r w:rsidR="005318C0" w:rsidDel="001C460E">
          <w:delText xml:space="preserve">to determine which variables </w:delText>
        </w:r>
        <w:r w:rsidR="007E776C" w:rsidDel="001C460E">
          <w:delText>to include</w:delText>
        </w:r>
        <w:r w:rsidR="005318C0" w:rsidDel="001C460E">
          <w:delText xml:space="preserve"> in the final model</w:delText>
        </w:r>
        <w:r w:rsidR="007E776C" w:rsidDel="001C460E">
          <w:delText xml:space="preserve"> </w:delText>
        </w:r>
        <w:r w:rsidR="00A7018C" w:rsidDel="001C460E">
          <w:delText>using</w:delText>
        </w:r>
        <w:r w:rsidR="005318C0" w:rsidDel="001C460E">
          <w:delText xml:space="preserve"> a three-step process</w:delText>
        </w:r>
      </w:del>
      <w:r w:rsidR="00FE74A7">
        <w:t xml:space="preserve">, </w:t>
      </w:r>
      <w:r w:rsidR="007E776C">
        <w:t xml:space="preserve">where </w:t>
      </w:r>
      <w:r w:rsidR="00FE74A7">
        <w:t>each step produc</w:t>
      </w:r>
      <w:r w:rsidR="007E776C">
        <w:t>ed</w:t>
      </w:r>
      <w:r w:rsidR="00FE74A7">
        <w:t xml:space="preserve"> a more parsimonious model. </w:t>
      </w:r>
      <w:commentRangeStart w:id="266"/>
      <w:r w:rsidR="00FE74A7">
        <w:t xml:space="preserve">The </w:t>
      </w:r>
      <w:r w:rsidR="005318C0">
        <w:t xml:space="preserve">first </w:t>
      </w:r>
      <w:r w:rsidR="00FE74A7">
        <w:t xml:space="preserve">step </w:t>
      </w:r>
      <w:r w:rsidR="005318C0">
        <w:t>eliminate</w:t>
      </w:r>
      <w:ins w:id="267" w:author="Erik" w:date="2022-12-12T15:51:00Z">
        <w:r w:rsidR="00AF2AC8">
          <w:t>d</w:t>
        </w:r>
      </w:ins>
      <w:del w:id="268" w:author="Erik" w:date="2022-12-12T15:51:00Z">
        <w:r w:rsidR="00FE74A7" w:rsidDel="00AF2AC8">
          <w:delText>s</w:delText>
        </w:r>
      </w:del>
      <w:r w:rsidR="005318C0">
        <w:t xml:space="preserve"> variables </w:t>
      </w:r>
      <w:del w:id="269" w:author="Erik" w:date="2022-12-27T07:03:00Z">
        <w:r w:rsidR="005318C0" w:rsidDel="001C460E">
          <w:delText>that have</w:delText>
        </w:r>
      </w:del>
      <w:ins w:id="270" w:author="Erik" w:date="2022-12-27T07:03:00Z">
        <w:r w:rsidR="001C460E">
          <w:t>with</w:t>
        </w:r>
      </w:ins>
      <w:r w:rsidR="005318C0">
        <w:t xml:space="preserve"> little importance to prediction, </w:t>
      </w:r>
      <w:r w:rsidR="00FE74A7">
        <w:t xml:space="preserve">the </w:t>
      </w:r>
      <w:r w:rsidR="005318C0">
        <w:t xml:space="preserve">second </w:t>
      </w:r>
      <w:r w:rsidR="00FE74A7">
        <w:t>step</w:t>
      </w:r>
      <w:r w:rsidR="005318C0">
        <w:t xml:space="preserve"> remove</w:t>
      </w:r>
      <w:ins w:id="271" w:author="Erik" w:date="2022-12-12T15:51:00Z">
        <w:r w:rsidR="002B6DDA">
          <w:t>d</w:t>
        </w:r>
      </w:ins>
      <w:del w:id="272" w:author="Erik" w:date="2022-12-12T15:51:00Z">
        <w:r w:rsidR="00FE74A7" w:rsidDel="002B6DDA">
          <w:delText>s</w:delText>
        </w:r>
      </w:del>
      <w:r w:rsidR="005318C0">
        <w:t xml:space="preserve"> variables </w:t>
      </w:r>
      <w:del w:id="273" w:author="Erik" w:date="2022-12-27T07:03:00Z">
        <w:r w:rsidR="005318C0" w:rsidDel="001C460E">
          <w:delText xml:space="preserve">that </w:delText>
        </w:r>
        <w:r w:rsidR="00FE74A7" w:rsidDel="001C460E">
          <w:delText>have</w:delText>
        </w:r>
      </w:del>
      <w:ins w:id="274" w:author="Erik" w:date="2022-12-27T07:03:00Z">
        <w:r w:rsidR="001C460E">
          <w:t>with</w:t>
        </w:r>
      </w:ins>
      <w:r w:rsidR="00FE74A7">
        <w:t xml:space="preserve"> some relevance but </w:t>
      </w:r>
      <w:del w:id="275" w:author="Erik" w:date="2022-12-12T15:51:00Z">
        <w:r w:rsidR="005318C0" w:rsidDel="002B6DDA">
          <w:delText>a</w:delText>
        </w:r>
      </w:del>
      <w:del w:id="276" w:author="Erik" w:date="2022-12-27T07:03:00Z">
        <w:r w:rsidR="005318C0" w:rsidDel="001C460E">
          <w:delText xml:space="preserve">re </w:delText>
        </w:r>
      </w:del>
      <w:r w:rsidR="005318C0">
        <w:t xml:space="preserve">not </w:t>
      </w:r>
      <w:r w:rsidR="00FE74A7">
        <w:t>critical</w:t>
      </w:r>
      <w:r w:rsidR="005318C0">
        <w:t xml:space="preserve"> for prediction, and </w:t>
      </w:r>
      <w:ins w:id="277" w:author="Erik" w:date="2022-12-12T15:51:00Z">
        <w:r w:rsidR="002B6DDA">
          <w:t xml:space="preserve">the </w:t>
        </w:r>
      </w:ins>
      <w:r w:rsidR="005318C0">
        <w:t xml:space="preserve">third </w:t>
      </w:r>
      <w:r w:rsidR="00FE74A7">
        <w:t>step</w:t>
      </w:r>
      <w:r w:rsidR="005318C0">
        <w:t xml:space="preserve"> eliminate</w:t>
      </w:r>
      <w:ins w:id="278" w:author="Erik" w:date="2022-12-12T15:51:00Z">
        <w:r w:rsidR="002B6DDA">
          <w:t>d</w:t>
        </w:r>
      </w:ins>
      <w:del w:id="279" w:author="Erik" w:date="2022-12-12T15:51:00Z">
        <w:r w:rsidR="00FE74A7" w:rsidDel="002B6DDA">
          <w:delText>s</w:delText>
        </w:r>
      </w:del>
      <w:r w:rsidR="005318C0">
        <w:t xml:space="preserve"> variables that </w:t>
      </w:r>
      <w:ins w:id="280" w:author="Erik" w:date="2022-12-12T15:51:00Z">
        <w:r w:rsidR="002B6DDA">
          <w:t>we</w:t>
        </w:r>
      </w:ins>
      <w:del w:id="281" w:author="Erik" w:date="2022-12-12T15:51:00Z">
        <w:r w:rsidR="005318C0" w:rsidDel="002B6DDA">
          <w:delText>a</w:delText>
        </w:r>
      </w:del>
      <w:r w:rsidR="005318C0">
        <w:t>re redundant</w:t>
      </w:r>
      <w:r w:rsidR="00427616">
        <w:t xml:space="preserve">. </w:t>
      </w:r>
      <w:commentRangeEnd w:id="266"/>
      <w:r w:rsidR="001C460E">
        <w:rPr>
          <w:rStyle w:val="CommentReference"/>
        </w:rPr>
        <w:commentReference w:id="266"/>
      </w:r>
      <w:r w:rsidR="00427616">
        <w:t>We</w:t>
      </w:r>
      <w:r w:rsidR="005318C0">
        <w:t xml:space="preserve"> calculated AUC</w:t>
      </w:r>
      <w:r w:rsidR="00A6292D">
        <w:t xml:space="preserve"> metrics</w:t>
      </w:r>
      <w:r w:rsidR="005318C0">
        <w:t xml:space="preserve"> </w:t>
      </w:r>
      <w:r w:rsidR="009B6CCD">
        <w:t xml:space="preserve">to determine </w:t>
      </w:r>
      <w:commentRangeStart w:id="282"/>
      <w:r w:rsidR="009B6CCD">
        <w:t xml:space="preserve">which </w:t>
      </w:r>
      <w:r w:rsidR="00A6292D">
        <w:t xml:space="preserve">step produced the most predictive model </w:t>
      </w:r>
      <w:commentRangeEnd w:id="282"/>
      <w:r w:rsidR="001C460E">
        <w:rPr>
          <w:rStyle w:val="CommentReference"/>
        </w:rPr>
        <w:commentReference w:id="282"/>
      </w:r>
      <w:r w:rsidR="00A6292D">
        <w:t xml:space="preserve">and carried </w:t>
      </w:r>
      <w:r w:rsidR="00AD1509">
        <w:t xml:space="preserve">that model forward to the final analysis. </w:t>
      </w:r>
      <w:r w:rsidR="005318C0">
        <w:t>We used a k</w:t>
      </w:r>
      <w:r w:rsidR="00FE74A7">
        <w:t>-</w:t>
      </w:r>
      <w:r w:rsidR="005318C0">
        <w:t>fold cross validation approach with 10 folds to evaluate our final model, using 90% of the data in each fold as a training dataset and the remaining 10% as a testing dataset</w:t>
      </w:r>
      <w:r w:rsidR="00427616">
        <w:t xml:space="preserve">. </w:t>
      </w:r>
      <w:r w:rsidR="005318C0">
        <w:t xml:space="preserve">We averaged AUCs for each of the 10 folds to </w:t>
      </w:r>
      <w:r w:rsidR="007E776C">
        <w:t>produce a mean</w:t>
      </w:r>
      <w:r w:rsidR="005318C0">
        <w:t xml:space="preserve"> AUC for the final model</w:t>
      </w:r>
      <w:del w:id="283" w:author="Erik" w:date="2022-12-27T07:12:00Z">
        <w:r w:rsidR="00427616" w:rsidDel="00C468DF">
          <w:delText xml:space="preserve">. </w:delText>
        </w:r>
        <w:r w:rsidR="005318C0" w:rsidDel="00C468DF">
          <w:delText>We then</w:delText>
        </w:r>
      </w:del>
      <w:ins w:id="284" w:author="Erik" w:date="2022-12-27T07:12:00Z">
        <w:r w:rsidR="00C468DF">
          <w:t>, and</w:t>
        </w:r>
      </w:ins>
      <w:r w:rsidR="005318C0">
        <w:t xml:space="preserve"> </w:t>
      </w:r>
      <w:r w:rsidR="00CD24E8">
        <w:t xml:space="preserve">created predictive layers </w:t>
      </w:r>
      <w:del w:id="285" w:author="Erik" w:date="2022-12-27T07:12:00Z">
        <w:r w:rsidR="005318C0" w:rsidDel="00C468DF">
          <w:delText>for each of the 10 folds and</w:delText>
        </w:r>
      </w:del>
      <w:ins w:id="286" w:author="Erik" w:date="2022-12-27T07:12:00Z">
        <w:r w:rsidR="00C468DF">
          <w:t>that averaged each of the 10-fold</w:t>
        </w:r>
      </w:ins>
      <w:del w:id="287" w:author="Erik" w:date="2022-12-27T07:12:00Z">
        <w:r w:rsidR="005318C0" w:rsidDel="00C468DF">
          <w:delText xml:space="preserve"> averaged those</w:delText>
        </w:r>
      </w:del>
      <w:r w:rsidR="005318C0">
        <w:t xml:space="preserve"> layers together to create a final predictive layer</w:t>
      </w:r>
      <w:del w:id="288" w:author="Erik" w:date="2022-12-27T07:12:00Z">
        <w:r w:rsidR="005318C0" w:rsidDel="00C468DF">
          <w:delText xml:space="preserve"> for the breeding season model</w:delText>
        </w:r>
      </w:del>
      <w:r w:rsidR="00427616">
        <w:t>.</w:t>
      </w:r>
    </w:p>
    <w:p w14:paraId="0FE1E166" w14:textId="77777777" w:rsidR="005318C0" w:rsidRPr="00427616" w:rsidRDefault="005318C0" w:rsidP="00427616">
      <w:pPr>
        <w:spacing w:line="480" w:lineRule="auto"/>
        <w:rPr>
          <w:i/>
          <w:iCs/>
        </w:rPr>
      </w:pPr>
      <w:r w:rsidRPr="00427616">
        <w:rPr>
          <w:i/>
          <w:iCs/>
        </w:rPr>
        <w:t>Migratory season species distribution model</w:t>
      </w:r>
    </w:p>
    <w:p w14:paraId="37413B89" w14:textId="6FED7276" w:rsidR="00CD24E8" w:rsidRDefault="00E85D5C" w:rsidP="008A2B47">
      <w:pPr>
        <w:spacing w:line="480" w:lineRule="auto"/>
      </w:pPr>
      <w:r>
        <w:t>W</w:t>
      </w:r>
      <w:r w:rsidR="005318C0">
        <w:t>e</w:t>
      </w:r>
      <w:ins w:id="289" w:author="Erik" w:date="2022-12-27T07:13:00Z">
        <w:r w:rsidR="00C468DF">
          <w:t xml:space="preserve"> identified woodcock migratory stopover sites throughout Pennsylvania</w:t>
        </w:r>
      </w:ins>
      <w:ins w:id="290" w:author="Amber M Roth" w:date="2023-02-20T21:41:00Z">
        <w:r w:rsidR="0029342C">
          <w:t xml:space="preserve"> </w:t>
        </w:r>
      </w:ins>
      <w:del w:id="291" w:author="Erik" w:date="2022-12-27T07:13:00Z">
        <w:r w:rsidR="005318C0" w:rsidDel="00C468DF">
          <w:delText xml:space="preserve"> </w:delText>
        </w:r>
      </w:del>
      <w:r w:rsidR="005318C0">
        <w:t>us</w:t>
      </w:r>
      <w:ins w:id="292" w:author="Erik" w:date="2022-12-27T07:13:00Z">
        <w:r w:rsidR="00C468DF">
          <w:t>ing</w:t>
        </w:r>
      </w:ins>
      <w:del w:id="293" w:author="Erik" w:date="2022-12-27T07:13:00Z">
        <w:r w:rsidR="005318C0" w:rsidDel="00C468DF">
          <w:delText>ed</w:delText>
        </w:r>
      </w:del>
      <w:r w:rsidR="005318C0">
        <w:t xml:space="preserve"> GPS</w:t>
      </w:r>
      <w:ins w:id="294" w:author="Erik" w:date="2022-12-27T07:13:00Z">
        <w:r w:rsidR="00C468DF">
          <w:t>-tracking</w:t>
        </w:r>
      </w:ins>
      <w:r w:rsidR="005318C0">
        <w:t xml:space="preserve">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commentRangeStart w:id="295"/>
      <w:r w:rsidR="005318C0">
        <w:t>C</w:t>
      </w:r>
      <w:r w:rsidR="00E36DFA">
        <w:t>ooperative</w:t>
      </w:r>
      <w:ins w:id="296" w:author="Amber M Roth" w:date="2023-02-23T19:41:00Z">
        <w:r w:rsidR="008217B6">
          <w:t>,</w:t>
        </w:r>
      </w:ins>
      <w:r w:rsidR="00E36DFA">
        <w:t xml:space="preserve"> </w:t>
      </w:r>
      <w:del w:id="297" w:author="Erik" w:date="2022-12-27T07:13:00Z">
        <w:r w:rsidR="00E36DFA" w:rsidDel="00C468DF">
          <w:delText>(EWMRC)</w:delText>
        </w:r>
        <w:r w:rsidR="005318C0" w:rsidDel="00C468DF">
          <w:delText xml:space="preserve"> to designate woodcock migratory stopover sites throughout the state of Pennsylvania</w:delText>
        </w:r>
        <w:r w:rsidR="00427616" w:rsidDel="00C468DF">
          <w:delText xml:space="preserve">. </w:delText>
        </w:r>
        <w:r w:rsidR="00E36DFA" w:rsidDel="00C468DF">
          <w:delText xml:space="preserve">The </w:delText>
        </w:r>
      </w:del>
      <w:commentRangeEnd w:id="295"/>
      <w:r w:rsidR="00C468DF">
        <w:rPr>
          <w:rStyle w:val="CommentReference"/>
        </w:rPr>
        <w:commentReference w:id="295"/>
      </w:r>
      <w:del w:id="298" w:author="Erik" w:date="2022-12-27T07:13:00Z">
        <w:r w:rsidR="00E36DFA" w:rsidDel="00C468DF">
          <w:delText xml:space="preserve">EWMRC is </w:delText>
        </w:r>
      </w:del>
      <w:r w:rsidR="00E36DFA">
        <w:t xml:space="preserve">a collaboration of </w:t>
      </w:r>
      <w:r w:rsidR="00CC33BD">
        <w:t>42</w:t>
      </w:r>
      <w:r w:rsidR="00E36DFA">
        <w:t xml:space="preserve"> federal, state, provincial, non-profit, and university partners throughout the United States and Canada </w:t>
      </w:r>
      <w:del w:id="299" w:author="Erik" w:date="2022-12-27T07:14:00Z">
        <w:r w:rsidR="00E36DFA" w:rsidDel="00C468DF">
          <w:delText xml:space="preserve">that </w:delText>
        </w:r>
        <w:r w:rsidR="007E776C" w:rsidDel="00C468DF">
          <w:delText>deployed</w:delText>
        </w:r>
        <w:r w:rsidR="00E36DFA" w:rsidDel="00C468DF">
          <w:delText xml:space="preserve"> transmitters on woodcock throughout the eastern portion of their range</w:delText>
        </w:r>
        <w:r w:rsidR="0031112F" w:rsidDel="00C468DF">
          <w:delText xml:space="preserve"> </w:delText>
        </w:r>
      </w:del>
      <w:r w:rsidR="0031112F">
        <w:t>(</w:t>
      </w:r>
      <w:r w:rsidR="00097C45" w:rsidRPr="00097C45">
        <w:t>www.woodcockmigration.org</w:t>
      </w:r>
      <w:r w:rsidR="0031112F">
        <w:t>)</w:t>
      </w:r>
      <w:r w:rsidR="00E36DFA">
        <w:t xml:space="preserve">. </w:t>
      </w:r>
      <w:r w:rsidR="00D638C0">
        <w:t>W</w:t>
      </w:r>
      <w:ins w:id="300" w:author="Erik" w:date="2022-12-27T07:14:00Z">
        <w:r w:rsidR="00C468DF">
          <w:t>oodcock were</w:t>
        </w:r>
      </w:ins>
      <w:del w:id="301" w:author="Erik" w:date="2022-12-27T07:14:00Z">
        <w:r w:rsidR="00D638C0" w:rsidDel="00C468DF">
          <w:delText>e</w:delText>
        </w:r>
      </w:del>
      <w:r w:rsidR="00D638C0">
        <w:t xml:space="preserve"> captured </w:t>
      </w:r>
      <w:del w:id="302" w:author="Erik" w:date="2022-12-27T07:14:00Z">
        <w:r w:rsidR="00D638C0" w:rsidDel="00C468DF">
          <w:delText xml:space="preserve">birds </w:delText>
        </w:r>
      </w:del>
      <w:r w:rsidR="00D638C0">
        <w:t>at 34 sites in Quebec, Ontario, Nova Scotia, Maine, Vermont, New York, Rhode Island, Pennsylvania, Maryland, West Virginia, Virginia, North Carolina, South Carolina, Georgia, Alabama, and Florida</w:t>
      </w:r>
      <w:del w:id="303" w:author="Erik" w:date="2022-12-27T07:15:00Z">
        <w:r w:rsidR="00D638C0" w:rsidDel="00C468DF">
          <w:delText xml:space="preserve">. </w:delText>
        </w:r>
        <w:r w:rsidR="00CD24E8" w:rsidDel="00C468DF">
          <w:delText>Capture techniques included</w:delText>
        </w:r>
      </w:del>
      <w:r w:rsidR="00097C45">
        <w:t xml:space="preserve"> usin</w:t>
      </w:r>
      <w:r w:rsidR="00167B33">
        <w:t xml:space="preserve">g mist nets during morning and evening flights </w:t>
      </w:r>
      <w:r w:rsidR="001B3CD5" w:rsidRPr="001B3CD5">
        <w:rPr>
          <w:noProof/>
        </w:rPr>
        <w:t>(Sheldon 1960)</w:t>
      </w:r>
      <w:r w:rsidR="00167B33">
        <w:t xml:space="preserve">, and on night roosts using spotlights and dip nets </w:t>
      </w:r>
      <w:r w:rsidR="002162FC" w:rsidRPr="002162FC">
        <w:rPr>
          <w:noProof/>
        </w:rPr>
        <w:t>(Rieffenberger and Kletzly 1966, McAuley et al. 1993)</w:t>
      </w:r>
      <w:r w:rsidR="00167B33">
        <w:t>. We attached</w:t>
      </w:r>
      <w:r w:rsidR="00E36DFA">
        <w:t xml:space="preserve"> 4g, 5g, and 6.3g </w:t>
      </w:r>
      <w:proofErr w:type="spellStart"/>
      <w:r w:rsidR="00E36DFA">
        <w:t>PinPoint</w:t>
      </w:r>
      <w:proofErr w:type="spellEnd"/>
      <w:r w:rsidR="00E36DFA">
        <w:t xml:space="preserve"> GPS </w:t>
      </w:r>
      <w:r w:rsidR="00935448">
        <w:t xml:space="preserve">Argos </w:t>
      </w:r>
      <w:del w:id="304" w:author="Erik" w:date="2022-12-27T07:15:00Z">
        <w:r w:rsidR="00935448" w:rsidDel="00C468DF">
          <w:lastRenderedPageBreak/>
          <w:delText xml:space="preserve">tags </w:delText>
        </w:r>
      </w:del>
      <w:ins w:id="305" w:author="Erik" w:date="2022-12-27T07:15:00Z">
        <w:r w:rsidR="00C468DF">
          <w:t xml:space="preserve">transmitters </w:t>
        </w:r>
      </w:ins>
      <w:r w:rsidR="00935448">
        <w:t>(</w:t>
      </w:r>
      <w:proofErr w:type="spellStart"/>
      <w:r w:rsidR="00935448">
        <w:t>Lotek</w:t>
      </w:r>
      <w:proofErr w:type="spellEnd"/>
      <w:r w:rsidR="00935448">
        <w:t xml:space="preserve"> </w:t>
      </w:r>
      <w:r w:rsidR="00CC1AE7">
        <w:t>Wireless Inc., Newmarket, Ontario, CA</w:t>
      </w:r>
      <w:r w:rsidR="00935448">
        <w:t>)</w:t>
      </w:r>
      <w:r w:rsidR="00167B33">
        <w:t xml:space="preserve"> to captured woodcock. </w:t>
      </w:r>
      <w:del w:id="306" w:author="Erik" w:date="2022-12-27T07:15:00Z">
        <w:r w:rsidR="00167B33" w:rsidDel="00C468DF">
          <w:delText>These tags</w:delText>
        </w:r>
      </w:del>
      <w:ins w:id="307" w:author="Erik" w:date="2022-12-27T07:15:00Z">
        <w:r w:rsidR="00C468DF">
          <w:t>Transmitters</w:t>
        </w:r>
      </w:ins>
      <w:r w:rsidR="00167B33">
        <w:t xml:space="preserve"> </w:t>
      </w:r>
      <w:r w:rsidR="00935448">
        <w:t>record</w:t>
      </w:r>
      <w:ins w:id="308" w:author="Erik" w:date="2022-12-27T07:15:00Z">
        <w:r w:rsidR="00C468DF">
          <w:t>ed</w:t>
        </w:r>
      </w:ins>
      <w:r w:rsidR="00935448">
        <w:t xml:space="preserve"> locations at 1</w:t>
      </w:r>
      <w:r w:rsidR="0031112F">
        <w:t xml:space="preserve">2 </w:t>
      </w:r>
      <w:r w:rsidR="0031112F" w:rsidRPr="0031112F">
        <w:t>—</w:t>
      </w:r>
      <w:r w:rsidR="0031112F">
        <w:t xml:space="preserve"> 60m accuracy </w:t>
      </w:r>
      <w:commentRangeStart w:id="309"/>
      <w:r w:rsidR="0031112F">
        <w:t>depending on cover type (Berigan, unpublished data)</w:t>
      </w:r>
      <w:commentRangeEnd w:id="309"/>
      <w:r w:rsidR="00C468DF">
        <w:rPr>
          <w:rStyle w:val="CommentReference"/>
        </w:rPr>
        <w:commentReference w:id="309"/>
      </w:r>
      <w:r w:rsidR="00167B33">
        <w:t xml:space="preserve">, and </w:t>
      </w:r>
      <w:commentRangeStart w:id="310"/>
      <w:r w:rsidR="00167B33">
        <w:t xml:space="preserve">were programmed to record locations </w:t>
      </w:r>
      <w:r w:rsidR="00221DB3">
        <w:t xml:space="preserve">every </w:t>
      </w:r>
      <w:r w:rsidR="00B14F11">
        <w:t>1</w:t>
      </w:r>
      <w:r w:rsidR="00221DB3">
        <w:t xml:space="preserve"> </w:t>
      </w:r>
      <w:r w:rsidR="00221DB3" w:rsidRPr="0031112F">
        <w:t>—</w:t>
      </w:r>
      <w:r w:rsidR="00221DB3">
        <w:t xml:space="preserve"> </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w:t>
      </w:r>
      <w:r w:rsidR="00C065EF">
        <w:t xml:space="preserve">migration </w:t>
      </w:r>
      <w:r w:rsidR="00167B33">
        <w:t>period</w:t>
      </w:r>
      <w:commentRangeEnd w:id="310"/>
      <w:r w:rsidR="00C468DF">
        <w:rPr>
          <w:rStyle w:val="CommentReference"/>
        </w:rPr>
        <w:commentReference w:id="310"/>
      </w:r>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w:t>
      </w:r>
      <w:r w:rsidR="001976F4">
        <w:t xml:space="preserve">capture and handling </w:t>
      </w:r>
      <w:proofErr w:type="gramStart"/>
      <w:r w:rsidR="001976F4">
        <w:t>was</w:t>
      </w:r>
      <w:proofErr w:type="gramEnd"/>
      <w:r w:rsidR="001976F4">
        <w:t xml:space="preserve"> conducted with methods approved by the University of Maine Institutional Animal Care and Use Committee (Protocol # A2020-07-01).</w:t>
      </w:r>
    </w:p>
    <w:p w14:paraId="51D70A57" w14:textId="1B79336E" w:rsidR="00E111BA" w:rsidRDefault="00D6499D" w:rsidP="008A2B47">
      <w:pPr>
        <w:spacing w:line="480" w:lineRule="auto"/>
      </w:pPr>
      <w:r>
        <w:tab/>
      </w:r>
      <w:del w:id="311" w:author="Erik" w:date="2022-12-27T07:17:00Z">
        <w:r w:rsidDel="00C468DF">
          <w:delText>Our t</w:delText>
        </w:r>
      </w:del>
      <w:del w:id="312" w:author="Erik" w:date="2022-12-27T07:18:00Z">
        <w:r w:rsidDel="00C468DF">
          <w:delText xml:space="preserve">ransmitters collected locations from the breeding, wintering, and migratory seasons. </w:delText>
        </w:r>
        <w:r w:rsidR="00E5360E" w:rsidDel="00C468DF">
          <w:delText xml:space="preserve">To </w:delText>
        </w:r>
      </w:del>
      <w:commentRangeStart w:id="313"/>
      <w:ins w:id="314" w:author="Erik" w:date="2022-12-27T07:18:00Z">
        <w:r w:rsidR="00C468DF">
          <w:t xml:space="preserve">We filtered woodcock location data </w:t>
        </w:r>
      </w:ins>
      <w:del w:id="315" w:author="Erik" w:date="2022-12-27T07:18:00Z">
        <w:r w:rsidR="00E5360E" w:rsidDel="00C468DF">
          <w:delText xml:space="preserve">filter this data </w:delText>
        </w:r>
      </w:del>
      <w:r w:rsidR="00E5360E">
        <w:t xml:space="preserve">to </w:t>
      </w:r>
      <w:ins w:id="316" w:author="Amber M Roth" w:date="2023-02-23T19:05:00Z">
        <w:r w:rsidR="0033281D">
          <w:t xml:space="preserve">select </w:t>
        </w:r>
      </w:ins>
      <w:del w:id="317" w:author="Amber M Roth" w:date="2023-02-23T19:05:00Z">
        <w:r w:rsidR="00E5360E" w:rsidDel="0033281D">
          <w:delText>just</w:delText>
        </w:r>
      </w:del>
      <w:del w:id="318" w:author="Erik" w:date="2022-12-27T07:18:00Z">
        <w:r w:rsidR="00E5360E" w:rsidDel="00C468DF">
          <w:delText xml:space="preserve"> the </w:delText>
        </w:r>
      </w:del>
      <w:r w:rsidR="00E5360E">
        <w:t xml:space="preserve">migratory locations, </w:t>
      </w:r>
      <w:ins w:id="319" w:author="Erik" w:date="2022-12-27T07:19:00Z">
        <w:r w:rsidR="00C468DF">
          <w:t xml:space="preserve">which </w:t>
        </w:r>
      </w:ins>
      <w:r w:rsidR="00E5360E">
        <w:t xml:space="preserve">we delineated </w:t>
      </w:r>
      <w:del w:id="320" w:author="Erik" w:date="2022-12-27T07:19:00Z">
        <w:r w:rsidR="00E5360E" w:rsidDel="00C468DF">
          <w:delText xml:space="preserve">migratory movements for each bird on an individual basis. We </w:delText>
        </w:r>
        <w:r w:rsidR="00755693" w:rsidDel="00C468DF">
          <w:delText>determined that a woodcock had begun migration when it made its</w:delText>
        </w:r>
      </w:del>
      <w:ins w:id="321" w:author="Erik" w:date="2022-12-27T07:19:00Z">
        <w:r w:rsidR="00C468DF">
          <w:t>based on the</w:t>
        </w:r>
      </w:ins>
      <w:r w:rsidR="00755693">
        <w:t xml:space="preserve"> first</w:t>
      </w:r>
      <w:ins w:id="322" w:author="Erik" w:date="2022-12-27T07:19:00Z">
        <w:r w:rsidR="00C468DF">
          <w:t xml:space="preserve"> and last</w:t>
        </w:r>
      </w:ins>
      <w:r w:rsidR="00755693">
        <w:t xml:space="preserve"> movement</w:t>
      </w:r>
      <w:ins w:id="323" w:author="Erik" w:date="2022-12-27T07:19:00Z">
        <w:r w:rsidR="00C468DF">
          <w:t>s made by each bird that were</w:t>
        </w:r>
      </w:ins>
      <w:r w:rsidR="00755693">
        <w:t xml:space="preserve"> &gt; </w:t>
      </w:r>
      <w:r w:rsidR="005E2021">
        <w:t>16.1</w:t>
      </w:r>
      <w:r w:rsidR="00755693">
        <w:t xml:space="preserve"> </w:t>
      </w:r>
      <w:commentRangeEnd w:id="313"/>
      <w:r w:rsidR="00C468DF">
        <w:rPr>
          <w:rStyle w:val="CommentReference"/>
        </w:rPr>
        <w:commentReference w:id="313"/>
      </w:r>
      <w:r w:rsidR="00755693">
        <w:t>km</w:t>
      </w:r>
      <w:del w:id="324" w:author="Erik" w:date="2022-12-27T07:19:00Z">
        <w:r w:rsidR="005F7924" w:rsidDel="00C468DF">
          <w:delText>, and it had completed migration after it made its final movement of that leng</w:delText>
        </w:r>
        <w:r w:rsidR="006313C8" w:rsidDel="00C468DF">
          <w:delText>th</w:delText>
        </w:r>
      </w:del>
      <w:r w:rsidR="006313C8">
        <w:t xml:space="preserve">. </w:t>
      </w:r>
      <w:ins w:id="325" w:author="Erik" w:date="2022-12-27T07:21:00Z">
        <w:r w:rsidR="00C468DF">
          <w:t>Because woodcock migrate at night, we considered a</w:t>
        </w:r>
      </w:ins>
      <w:del w:id="326" w:author="Erik" w:date="2022-12-27T07:21:00Z">
        <w:r w:rsidR="00084D82" w:rsidDel="00C468DF">
          <w:delText>A</w:delText>
        </w:r>
      </w:del>
      <w:r w:rsidR="00084D82">
        <w:t xml:space="preserve">ll diurnal locations between migratory initiation and termination </w:t>
      </w:r>
      <w:del w:id="327" w:author="Erik" w:date="2022-12-27T07:21:00Z">
        <w:r w:rsidR="00084D82" w:rsidDel="00C468DF">
          <w:delText xml:space="preserve">we considered </w:delText>
        </w:r>
      </w:del>
      <w:r w:rsidR="00084D82">
        <w:t xml:space="preserve">to </w:t>
      </w:r>
      <w:commentRangeStart w:id="328"/>
      <w:r w:rsidR="00084D82">
        <w:t xml:space="preserve">be </w:t>
      </w:r>
      <w:del w:id="329" w:author="Erik" w:date="2022-12-27T07:21:00Z">
        <w:r w:rsidR="00084D82" w:rsidDel="00C468DF">
          <w:delText>migratory stopover locations</w:delText>
        </w:r>
      </w:del>
      <w:ins w:id="330" w:author="Erik" w:date="2022-12-27T07:21:00Z">
        <w:r w:rsidR="00C468DF">
          <w:t>stopovers</w:t>
        </w:r>
        <w:commentRangeEnd w:id="328"/>
        <w:r w:rsidR="00C468DF">
          <w:rPr>
            <w:rStyle w:val="CommentReference"/>
          </w:rPr>
          <w:commentReference w:id="328"/>
        </w:r>
      </w:ins>
      <w:r w:rsidR="00084D82">
        <w:t xml:space="preserve">. </w:t>
      </w:r>
      <w:r w:rsidR="001A4620">
        <w:t xml:space="preserve">Consecutive locations from the same individual </w:t>
      </w:r>
      <w:del w:id="331" w:author="Erik" w:date="2022-12-27T07:23:00Z">
        <w:r w:rsidR="001A4620" w:rsidDel="00C468DF">
          <w:delText xml:space="preserve">that were </w:delText>
        </w:r>
      </w:del>
      <w:commentRangeStart w:id="332"/>
      <w:r w:rsidR="001A4620">
        <w:t xml:space="preserve">within 3 km of </w:t>
      </w:r>
      <w:commentRangeEnd w:id="332"/>
      <w:r w:rsidR="00C468DF">
        <w:rPr>
          <w:rStyle w:val="CommentReference"/>
        </w:rPr>
        <w:commentReference w:id="332"/>
      </w:r>
      <w:r w:rsidR="001A4620">
        <w:t xml:space="preserve">each other were considered </w:t>
      </w:r>
      <w:del w:id="333" w:author="Erik" w:date="2022-12-27T07:18:00Z">
        <w:r w:rsidR="001A4620" w:rsidDel="00C468DF">
          <w:delText xml:space="preserve">to be </w:delText>
        </w:r>
      </w:del>
      <w:del w:id="334" w:author="Erik" w:date="2022-12-27T07:23:00Z">
        <w:r w:rsidR="001A4620" w:rsidDel="00C468DF">
          <w:delText xml:space="preserve">part of </w:delText>
        </w:r>
      </w:del>
      <w:r w:rsidR="001A4620">
        <w:t xml:space="preserve">the same stopover, </w:t>
      </w:r>
      <w:del w:id="335" w:author="Erik" w:date="2022-12-27T07:23:00Z">
        <w:r w:rsidR="001A4620" w:rsidDel="00C468DF">
          <w:delText xml:space="preserve">and all but the </w:delText>
        </w:r>
      </w:del>
      <w:ins w:id="336" w:author="Erik" w:date="2022-12-27T07:23:00Z">
        <w:r w:rsidR="00C468DF">
          <w:t xml:space="preserve">so we selected </w:t>
        </w:r>
      </w:ins>
      <w:r w:rsidR="001A4620">
        <w:t xml:space="preserve">one </w:t>
      </w:r>
      <w:del w:id="337" w:author="Erik" w:date="2022-12-27T07:23:00Z">
        <w:r w:rsidR="001A4620" w:rsidDel="00C468DF">
          <w:delText>of those locations, selected</w:delText>
        </w:r>
      </w:del>
      <w:ins w:id="338" w:author="Erik" w:date="2022-12-27T07:23:00Z">
        <w:r w:rsidR="00C468DF">
          <w:t>location</w:t>
        </w:r>
      </w:ins>
      <w:r w:rsidR="001A4620">
        <w:t xml:space="preserve"> randomly,</w:t>
      </w:r>
      <w:ins w:id="339" w:author="Erik" w:date="2022-12-27T07:23:00Z">
        <w:r w:rsidR="00C468DF">
          <w:t xml:space="preserve"> and removed the remainder</w:t>
        </w:r>
      </w:ins>
      <w:del w:id="340" w:author="Erik" w:date="2022-12-27T07:23:00Z">
        <w:r w:rsidR="001A4620" w:rsidDel="00C468DF">
          <w:delText xml:space="preserve"> were removed</w:delText>
        </w:r>
      </w:del>
      <w:ins w:id="341" w:author="Erik" w:date="2022-12-27T07:23:00Z">
        <w:r w:rsidR="00C468DF">
          <w:t xml:space="preserve"> </w:t>
        </w:r>
      </w:ins>
      <w:del w:id="342" w:author="Erik" w:date="2022-12-27T07:23:00Z">
        <w:r w:rsidR="001A4620" w:rsidDel="00C468DF">
          <w:delText xml:space="preserve"> </w:delText>
        </w:r>
      </w:del>
      <w:r w:rsidR="001A4620">
        <w:t>from the analysis</w:t>
      </w:r>
      <w:ins w:id="343" w:author="Amber M Roth" w:date="2023-02-23T19:31:00Z">
        <w:r w:rsidR="00A63118">
          <w:t xml:space="preserve"> to </w:t>
        </w:r>
        <w:commentRangeStart w:id="344"/>
        <w:r w:rsidR="00A63118">
          <w:t xml:space="preserve">reduce </w:t>
        </w:r>
        <w:proofErr w:type="spellStart"/>
        <w:r w:rsidR="00A63118">
          <w:t>pseudoreplication</w:t>
        </w:r>
      </w:ins>
      <w:proofErr w:type="spellEnd"/>
      <w:ins w:id="345" w:author="Amber M Roth" w:date="2023-02-23T19:36:00Z">
        <w:r w:rsidR="00A63118">
          <w:t xml:space="preserve"> and spatial autocorrelation of closely clustered locations</w:t>
        </w:r>
      </w:ins>
      <w:commentRangeEnd w:id="344"/>
      <w:ins w:id="346" w:author="Amber M Roth" w:date="2023-02-23T19:37:00Z">
        <w:r w:rsidR="00A63118">
          <w:rPr>
            <w:rStyle w:val="CommentReference"/>
          </w:rPr>
          <w:commentReference w:id="344"/>
        </w:r>
      </w:ins>
      <w:r w:rsidR="001A4620">
        <w:t xml:space="preserve">. </w:t>
      </w:r>
    </w:p>
    <w:p w14:paraId="25506B9A" w14:textId="70D5D057" w:rsidR="00F30F80" w:rsidRDefault="00875808" w:rsidP="008A2B47">
      <w:pPr>
        <w:spacing w:line="480" w:lineRule="auto"/>
      </w:pPr>
      <w:r>
        <w:tab/>
      </w:r>
      <w:r w:rsidR="00C52B77">
        <w:t xml:space="preserve">We </w:t>
      </w:r>
      <w:del w:id="347" w:author="Erik" w:date="2022-12-27T07:24:00Z">
        <w:r w:rsidR="00C52B77" w:rsidDel="00C468DF">
          <w:delText xml:space="preserve">used </w:delText>
        </w:r>
      </w:del>
      <w:ins w:id="348" w:author="Erik" w:date="2022-12-27T07:24:00Z">
        <w:r w:rsidR="00C468DF">
          <w:t xml:space="preserve">combined </w:t>
        </w:r>
      </w:ins>
      <w:r w:rsidR="00C52B77">
        <w:t>w</w:t>
      </w:r>
      <w:r w:rsidR="001A4620">
        <w:t>oodcock stopover locations</w:t>
      </w:r>
      <w:del w:id="349" w:author="Erik" w:date="2022-12-27T07:24:00Z">
        <w:r w:rsidR="001A4620" w:rsidDel="00C468DF">
          <w:delText>, as well as</w:delText>
        </w:r>
      </w:del>
      <w:ins w:id="350" w:author="Erik" w:date="2022-12-27T07:24:00Z">
        <w:r w:rsidR="00C468DF">
          <w:t xml:space="preserve"> with</w:t>
        </w:r>
      </w:ins>
      <w:r w:rsidR="001A4620">
        <w:t xml:space="preserve"> 10,000 randomly distributed </w:t>
      </w:r>
      <w:ins w:id="351" w:author="Erik" w:date="2022-12-27T07:24:00Z">
        <w:r w:rsidR="00C468DF">
          <w:t xml:space="preserve">locations, which </w:t>
        </w:r>
        <w:commentRangeStart w:id="352"/>
        <w:r w:rsidR="00C468DF">
          <w:t xml:space="preserve">we considered </w:t>
        </w:r>
      </w:ins>
      <w:r w:rsidR="001A4620">
        <w:t>pseudoabsence</w:t>
      </w:r>
      <w:ins w:id="353" w:author="Erik" w:date="2022-12-27T07:25:00Z">
        <w:r w:rsidR="00C468DF">
          <w:t>s</w:t>
        </w:r>
      </w:ins>
      <w:del w:id="354" w:author="Erik" w:date="2022-12-27T07:25:00Z">
        <w:r w:rsidR="001A4620" w:rsidDel="00C468DF">
          <w:delText xml:space="preserve"> locations, as the response variable for the migratory model</w:delText>
        </w:r>
      </w:del>
      <w:r w:rsidR="001A4620">
        <w:t xml:space="preserve">. </w:t>
      </w:r>
      <w:commentRangeEnd w:id="352"/>
      <w:r w:rsidR="00A63118">
        <w:rPr>
          <w:rStyle w:val="CommentReference"/>
        </w:rPr>
        <w:commentReference w:id="352"/>
      </w:r>
      <w:commentRangeStart w:id="355"/>
      <w:r w:rsidR="00C15234">
        <w:t>We used</w:t>
      </w:r>
      <w:del w:id="356" w:author="Amber M Roth" w:date="2023-02-23T19:37:00Z">
        <w:r w:rsidR="00C15234" w:rsidDel="00A63118">
          <w:delText xml:space="preserve"> </w:delText>
        </w:r>
      </w:del>
      <w:del w:id="357" w:author="Erik" w:date="2022-12-27T07:25:00Z">
        <w:r w:rsidR="00401F7D" w:rsidDel="00C468DF">
          <w:delText>a similar</w:delText>
        </w:r>
        <w:r w:rsidR="00C15234" w:rsidDel="00C468DF">
          <w:delText xml:space="preserve"> methodology</w:delText>
        </w:r>
      </w:del>
      <w:ins w:id="358" w:author="Erik" w:date="2022-12-27T07:25:00Z">
        <w:r w:rsidR="00C468DF">
          <w:t xml:space="preserve"> similar methods</w:t>
        </w:r>
      </w:ins>
      <w:r w:rsidR="00C15234">
        <w:t xml:space="preserve"> </w:t>
      </w:r>
      <w:commentRangeEnd w:id="355"/>
      <w:r w:rsidR="00C468DF">
        <w:rPr>
          <w:rStyle w:val="CommentReference"/>
        </w:rPr>
        <w:commentReference w:id="355"/>
      </w:r>
      <w:r w:rsidR="00C15234">
        <w:t>as the breeding season model to build the migratory model</w:t>
      </w:r>
      <w:r w:rsidR="00D57AC1">
        <w:t xml:space="preserve">. As survey route groupings were not necessary </w:t>
      </w:r>
      <w:r w:rsidR="00401F7D">
        <w:t xml:space="preserve">for the migratory model, we replaced the mixed random forest model </w:t>
      </w:r>
      <w:r w:rsidR="00D50D54">
        <w:t xml:space="preserve">structure used in the breeding season model with a traditional random forest classification model, written using the </w:t>
      </w:r>
      <w:proofErr w:type="spellStart"/>
      <w:r w:rsidR="00B47E0C">
        <w:t>randomForest</w:t>
      </w:r>
      <w:proofErr w:type="spellEnd"/>
      <w:r w:rsidR="00D50D54">
        <w:t xml:space="preserve"> package in R</w:t>
      </w:r>
      <w:r w:rsidR="00B47E0C">
        <w:t xml:space="preserve"> (</w:t>
      </w:r>
      <w:proofErr w:type="spellStart"/>
      <w:r w:rsidR="00B47E0C">
        <w:t>Liaw</w:t>
      </w:r>
      <w:proofErr w:type="spellEnd"/>
      <w:r w:rsidR="00B47E0C">
        <w:t xml:space="preserve"> &amp; </w:t>
      </w:r>
      <w:r w:rsidR="00564AE1">
        <w:t>Wiener 2002</w:t>
      </w:r>
      <w:r w:rsidR="00B47E0C">
        <w:t>)</w:t>
      </w:r>
      <w:r w:rsidR="00D50D54">
        <w:t xml:space="preserve">. We used </w:t>
      </w:r>
      <w:r w:rsidR="00D50D54">
        <w:lastRenderedPageBreak/>
        <w:t xml:space="preserve">the same backwards variable selection approach </w:t>
      </w:r>
      <w:r w:rsidR="00736D4A">
        <w:t>as we used in the breeding season model</w:t>
      </w:r>
      <w:r w:rsidR="0063166F">
        <w:t xml:space="preserve"> to select the explanatory variables</w:t>
      </w:r>
      <w:r w:rsidR="00F30F80">
        <w:t xml:space="preserve">, and generated </w:t>
      </w:r>
      <w:r w:rsidR="006664E3">
        <w:t>AUC values and a final predictive layer using the methods described above.</w:t>
      </w:r>
    </w:p>
    <w:p w14:paraId="2B462080" w14:textId="215397AD" w:rsidR="001D5C4C" w:rsidRDefault="001D5C4C" w:rsidP="008A2B47">
      <w:pPr>
        <w:spacing w:line="480" w:lineRule="auto"/>
      </w:pPr>
      <w:r>
        <w:rPr>
          <w:i/>
          <w:iCs/>
        </w:rPr>
        <w:t>Analysis of covariate relationships</w:t>
      </w:r>
    </w:p>
    <w:p w14:paraId="1FE96957" w14:textId="79C61B64" w:rsidR="001D5C4C" w:rsidRPr="001D5C4C" w:rsidRDefault="00C468DF" w:rsidP="008A2B47">
      <w:pPr>
        <w:spacing w:line="480" w:lineRule="auto"/>
      </w:pPr>
      <w:commentRangeStart w:id="359"/>
      <w:ins w:id="360" w:author="Erik" w:date="2022-12-27T07:30:00Z">
        <w:r>
          <w:t xml:space="preserve">Our </w:t>
        </w:r>
        <w:del w:id="361" w:author="Amber M Roth" w:date="2023-02-23T20:20:00Z">
          <w:r w:rsidDel="00D246E1">
            <w:delText xml:space="preserve">principle </w:delText>
          </w:r>
        </w:del>
      </w:ins>
      <w:ins w:id="362" w:author="Amber M Roth" w:date="2023-02-23T20:20:00Z">
        <w:r w:rsidR="00D246E1">
          <w:t>intent</w:t>
        </w:r>
      </w:ins>
      <w:ins w:id="363" w:author="Erik" w:date="2022-12-27T07:30:00Z">
        <w:del w:id="364" w:author="Amber M Roth" w:date="2023-02-23T20:20:00Z">
          <w:r w:rsidDel="00D246E1">
            <w:delText>goal</w:delText>
          </w:r>
        </w:del>
        <w:r>
          <w:t xml:space="preserve"> was to predict woodcock habitat distribution, </w:t>
        </w:r>
      </w:ins>
      <w:ins w:id="365" w:author="Erik" w:date="2022-12-27T07:31:00Z">
        <w:r>
          <w:t xml:space="preserve">and not to establish woodcock-habitat </w:t>
        </w:r>
        <w:del w:id="366" w:author="Amber M Roth" w:date="2023-02-21T20:21:00Z">
          <w:r w:rsidDel="004D41D2">
            <w:delText>assocations</w:delText>
          </w:r>
        </w:del>
      </w:ins>
      <w:ins w:id="367" w:author="Amber M Roth" w:date="2023-02-21T20:21:00Z">
        <w:r w:rsidR="004D41D2">
          <w:t>associations</w:t>
        </w:r>
      </w:ins>
      <w:ins w:id="368" w:author="Erik" w:date="2022-12-27T07:31:00Z">
        <w:r>
          <w:t xml:space="preserve"> per se. However, … </w:t>
        </w:r>
        <w:commentRangeEnd w:id="359"/>
        <w:r>
          <w:rPr>
            <w:rStyle w:val="CommentReference"/>
          </w:rPr>
          <w:commentReference w:id="359"/>
        </w:r>
      </w:ins>
      <w:r w:rsidR="001D5C4C">
        <w:t xml:space="preserve">To determine </w:t>
      </w:r>
      <w:r w:rsidR="005E423E">
        <w:t xml:space="preserve">the relationships </w:t>
      </w:r>
      <w:commentRangeStart w:id="369"/>
      <w:r w:rsidR="005E423E">
        <w:t xml:space="preserve">between </w:t>
      </w:r>
      <w:ins w:id="370" w:author="Erik" w:date="2022-12-27T07:31:00Z">
        <w:r>
          <w:t>each</w:t>
        </w:r>
      </w:ins>
      <w:del w:id="371" w:author="Erik" w:date="2022-12-27T07:31:00Z">
        <w:r w:rsidR="00DC3C39" w:rsidDel="00C468DF">
          <w:delText>our</w:delText>
        </w:r>
      </w:del>
      <w:r w:rsidR="00DC3C39">
        <w:t xml:space="preserve"> covariates </w:t>
      </w:r>
      <w:commentRangeEnd w:id="369"/>
      <w:r>
        <w:rPr>
          <w:rStyle w:val="CommentReference"/>
        </w:rPr>
        <w:commentReference w:id="369"/>
      </w:r>
      <w:r w:rsidR="00DC3C39">
        <w:t>and the predictive layers</w:t>
      </w:r>
      <w:r w:rsidR="00EF6FC5">
        <w:t>, we sampled covariate values and predicted migratory and breeding seaso</w:t>
      </w:r>
      <w:r w:rsidR="00EA6EC1">
        <w:t>n</w:t>
      </w:r>
      <w:r w:rsidR="00EF6FC5">
        <w:t xml:space="preserve"> suitability </w:t>
      </w:r>
      <w:r w:rsidR="00EA6EC1">
        <w:t xml:space="preserve">at 10,000 randomly distributed points throughout Pennsylvania. </w:t>
      </w:r>
      <w:r w:rsidR="00D84F7D">
        <w:t xml:space="preserve">We then </w:t>
      </w:r>
      <w:del w:id="372" w:author="Erik" w:date="2022-12-27T07:33:00Z">
        <w:r w:rsidR="007D0D2D" w:rsidDel="00C468DF">
          <w:delText>graphed</w:delText>
        </w:r>
        <w:r w:rsidR="00D84F7D" w:rsidDel="00C468DF">
          <w:delText xml:space="preserve"> those points </w:delText>
        </w:r>
        <w:r w:rsidR="007D0D2D" w:rsidDel="00C468DF">
          <w:delText>using</w:delText>
        </w:r>
      </w:del>
      <w:ins w:id="373" w:author="Erik" w:date="2022-12-27T07:33:00Z">
        <w:r>
          <w:t>used</w:t>
        </w:r>
      </w:ins>
      <w:r w:rsidR="007D0D2D">
        <w:t xml:space="preserve"> hex plots </w:t>
      </w:r>
      <w:r w:rsidR="00D84F7D">
        <w:t xml:space="preserve">to visually identify trends between </w:t>
      </w:r>
      <w:del w:id="374" w:author="Erik" w:date="2022-12-27T07:33:00Z">
        <w:r w:rsidR="007D0D2D" w:rsidDel="00C468DF">
          <w:delText xml:space="preserve">our </w:delText>
        </w:r>
      </w:del>
      <w:r w:rsidR="007D0D2D">
        <w:t xml:space="preserve">covariates and predictive layers. </w:t>
      </w:r>
      <w:commentRangeStart w:id="375"/>
      <w:r w:rsidR="006E530D">
        <w:t xml:space="preserve">We </w:t>
      </w:r>
      <w:r w:rsidR="0062004C">
        <w:t>used the same 10,000</w:t>
      </w:r>
      <w:r w:rsidR="006E530D">
        <w:t xml:space="preserve"> points to </w:t>
      </w:r>
      <w:r w:rsidR="0026522F">
        <w:t xml:space="preserve">create a figure illustrating the differences in distribution of </w:t>
      </w:r>
      <w:r w:rsidR="00242E59">
        <w:t xml:space="preserve">breeding and migratory habitat by ecoregion, to identify ecoregions </w:t>
      </w:r>
      <w:r w:rsidR="0062004C">
        <w:t xml:space="preserve">which would be best suited for </w:t>
      </w:r>
      <w:r w:rsidR="006304B7">
        <w:t>breeding or migratory habitat managem</w:t>
      </w:r>
      <w:r w:rsidR="0062004C">
        <w:t>ent.</w:t>
      </w:r>
      <w:commentRangeEnd w:id="375"/>
      <w:r>
        <w:rPr>
          <w:rStyle w:val="CommentReference"/>
        </w:rPr>
        <w:commentReference w:id="375"/>
      </w:r>
    </w:p>
    <w:p w14:paraId="5C95C00C" w14:textId="3DB0EB5E" w:rsidR="005318C0" w:rsidRPr="00427616" w:rsidRDefault="00944B51" w:rsidP="00427616">
      <w:pPr>
        <w:spacing w:line="480" w:lineRule="auto"/>
        <w:rPr>
          <w:i/>
          <w:iCs/>
        </w:rPr>
      </w:pPr>
      <w:commentRangeStart w:id="376"/>
      <w:r>
        <w:rPr>
          <w:i/>
          <w:iCs/>
        </w:rPr>
        <w:t>Decision support tool</w:t>
      </w:r>
    </w:p>
    <w:p w14:paraId="4AB918AC" w14:textId="5D224F2B" w:rsidR="00A6718F" w:rsidRDefault="005318C0" w:rsidP="00F1251E">
      <w:pPr>
        <w:spacing w:line="480" w:lineRule="auto"/>
      </w:pPr>
      <w:r>
        <w:t xml:space="preserve">To facilitate user choice in </w:t>
      </w:r>
      <w:del w:id="377" w:author="Erik" w:date="2022-12-27T07:39:00Z">
        <w:r w:rsidDel="00C87874">
          <w:delText xml:space="preserve">how </w:delText>
        </w:r>
      </w:del>
      <w:commentRangeEnd w:id="376"/>
      <w:r w:rsidR="00C87874">
        <w:rPr>
          <w:rStyle w:val="CommentReference"/>
        </w:rPr>
        <w:commentReference w:id="376"/>
      </w:r>
      <w:del w:id="378" w:author="Erik" w:date="2022-12-27T07:39:00Z">
        <w:r w:rsidDel="00C87874">
          <w:delText>and where to prioritize</w:delText>
        </w:r>
      </w:del>
      <w:ins w:id="379" w:author="Erik" w:date="2022-12-27T07:39:00Z">
        <w:r w:rsidR="00C87874">
          <w:t>the importance of</w:t>
        </w:r>
      </w:ins>
      <w:r>
        <w:t xml:space="preserve"> migratory and </w:t>
      </w:r>
      <w:r w:rsidR="00B464E3">
        <w:t>breeding season</w:t>
      </w:r>
      <w:r>
        <w:t xml:space="preserve"> habitat</w:t>
      </w:r>
      <w:ins w:id="380" w:author="Erik" w:date="2022-12-27T07:39:00Z">
        <w:r w:rsidR="00C87874">
          <w:t xml:space="preserve"> to local management</w:t>
        </w:r>
      </w:ins>
      <w:r>
        <w:t xml:space="preserve">, </w:t>
      </w:r>
      <w:r w:rsidR="00B464E3">
        <w:t>we created</w:t>
      </w:r>
      <w:r w:rsidR="00EC71C4">
        <w:t xml:space="preserve"> a</w:t>
      </w:r>
      <w:r w:rsidR="002E4872">
        <w:t xml:space="preserve"> </w:t>
      </w:r>
      <w:r w:rsidR="002B2456">
        <w:t xml:space="preserve">decision making tool in the </w:t>
      </w:r>
      <w:r w:rsidR="002E4872">
        <w:t xml:space="preserve">Shiny </w:t>
      </w:r>
      <w:r w:rsidR="002B2456">
        <w:t>ecosystem</w:t>
      </w:r>
      <w:r w:rsidR="00162D5E">
        <w:t xml:space="preserve"> </w:t>
      </w:r>
      <w:r w:rsidR="0041729C" w:rsidRPr="0041729C">
        <w:rPr>
          <w:noProof/>
        </w:rPr>
        <w:t>(Chang et al. 2021)</w:t>
      </w:r>
      <w:r w:rsidR="00B464E3">
        <w:t xml:space="preserve"> </w:t>
      </w:r>
      <w:r w:rsidR="007E776C">
        <w:t>t</w:t>
      </w:r>
      <w:ins w:id="381" w:author="Erik" w:date="2022-12-27T07:38:00Z">
        <w:r w:rsidR="00C87874">
          <w:t>hat</w:t>
        </w:r>
      </w:ins>
      <w:del w:id="382" w:author="Erik" w:date="2022-12-27T07:38:00Z">
        <w:r w:rsidR="007E776C" w:rsidDel="00C87874">
          <w:delText>o</w:delText>
        </w:r>
      </w:del>
      <w:r w:rsidR="00B464E3">
        <w:t xml:space="preserve"> allow</w:t>
      </w:r>
      <w:ins w:id="383" w:author="Erik" w:date="2022-12-27T07:38:00Z">
        <w:r w:rsidR="00C87874">
          <w:t>s</w:t>
        </w:r>
      </w:ins>
      <w:r w:rsidR="00B464E3">
        <w:t xml:space="preserve"> users to </w:t>
      </w:r>
      <w:del w:id="384" w:author="Erik" w:date="2022-12-27T07:36:00Z">
        <w:r w:rsidR="00B464E3" w:rsidDel="00C468DF">
          <w:delText xml:space="preserve">manually </w:delText>
        </w:r>
      </w:del>
      <w:r w:rsidR="00B464E3">
        <w:t>assign weights to each</w:t>
      </w:r>
      <w:r w:rsidR="00304E40">
        <w:t xml:space="preserve"> seasonal </w:t>
      </w:r>
      <w:commentRangeStart w:id="385"/>
      <w:r w:rsidR="00304E40">
        <w:t>layer</w:t>
      </w:r>
      <w:ins w:id="386" w:author="Erik" w:date="2022-12-27T07:36:00Z">
        <w:r w:rsidR="00C468DF">
          <w:t xml:space="preserve"> in 10% increments (ex. 20% migratory and 80% breeding season),</w:t>
        </w:r>
      </w:ins>
      <w:r w:rsidR="00B464E3">
        <w:t xml:space="preserve"> and combine them into a single</w:t>
      </w:r>
      <w:r w:rsidR="00304E40">
        <w:t xml:space="preserve"> multi-season </w:t>
      </w:r>
      <w:r w:rsidR="00B464E3">
        <w:t>layer</w:t>
      </w:r>
      <w:r w:rsidR="002E4872">
        <w:t xml:space="preserve"> </w:t>
      </w:r>
      <w:commentRangeEnd w:id="385"/>
      <w:r w:rsidR="00C468DF">
        <w:rPr>
          <w:rStyle w:val="CommentReference"/>
        </w:rPr>
        <w:commentReference w:id="385"/>
      </w:r>
      <w:r w:rsidR="00B464E3">
        <w:t>(Fig</w:t>
      </w:r>
      <w:r w:rsidR="0070332C">
        <w:t>. 2</w:t>
      </w:r>
      <w:r w:rsidR="00B464E3">
        <w:t>)</w:t>
      </w:r>
      <w:r w:rsidR="00427616">
        <w:t>.</w:t>
      </w:r>
      <w:r w:rsidR="00B464E3">
        <w:t xml:space="preserve"> </w:t>
      </w:r>
      <w:del w:id="387" w:author="Erik" w:date="2022-12-27T07:36:00Z">
        <w:r w:rsidR="00B464E3" w:rsidDel="00C468DF">
          <w:delText xml:space="preserve">The user can choose </w:delText>
        </w:r>
        <w:r w:rsidR="00162D5E" w:rsidDel="00C468DF">
          <w:delText>the weighting of each layer in 10% increments (ex. 20% migratory and 80% breeding season</w:delText>
        </w:r>
        <w:r w:rsidR="00F1251E" w:rsidDel="00C468DF">
          <w:delText>)</w:delText>
        </w:r>
        <w:r w:rsidR="00162D5E" w:rsidDel="00C468DF">
          <w:delText xml:space="preserve">. </w:delText>
        </w:r>
      </w:del>
      <w:r w:rsidR="004E3F16">
        <w:t xml:space="preserve">The weighting was conducted </w:t>
      </w:r>
      <w:del w:id="388" w:author="Erik" w:date="2022-12-27T07:40:00Z">
        <w:r w:rsidR="004E3F16" w:rsidDel="00C87874">
          <w:delText xml:space="preserve">as follows </w:delText>
        </w:r>
      </w:del>
      <w:r w:rsidR="004E3F16">
        <w:t xml:space="preserve">on a </w:t>
      </w:r>
      <w:commentRangeStart w:id="389"/>
      <w:r w:rsidR="004E3F16">
        <w:t xml:space="preserve">pixel-by-pixel </w:t>
      </w:r>
      <w:commentRangeEnd w:id="389"/>
      <w:r w:rsidR="004D41D2">
        <w:rPr>
          <w:rStyle w:val="CommentReference"/>
        </w:rPr>
        <w:commentReference w:id="389"/>
      </w:r>
      <w:r w:rsidR="004E3F16">
        <w:t>basis</w:t>
      </w:r>
      <w:del w:id="390" w:author="Erik" w:date="2022-12-27T07:40:00Z">
        <w:r w:rsidR="004E3F16" w:rsidDel="00C87874">
          <w:delText xml:space="preserve">, with </w:delText>
        </w:r>
        <w:r w:rsidR="004E3F16" w:rsidRPr="006330CF" w:rsidDel="00C87874">
          <w:rPr>
            <w:i/>
            <w:iCs/>
          </w:rPr>
          <w:delText>p</w:delText>
        </w:r>
        <w:r w:rsidR="004E3F16" w:rsidRPr="006330CF" w:rsidDel="00C87874">
          <w:rPr>
            <w:i/>
            <w:iCs/>
            <w:vertAlign w:val="subscript"/>
          </w:rPr>
          <w:delText>w</w:delText>
        </w:r>
        <w:r w:rsidR="004E3F16" w:rsidDel="00C87874">
          <w:delText xml:space="preserve"> indicating the value of the weighted pixel value, </w:delText>
        </w:r>
        <w:r w:rsidR="004E3F16" w:rsidRPr="009208BA" w:rsidDel="00C87874">
          <w:rPr>
            <w:i/>
            <w:iCs/>
          </w:rPr>
          <w:delText>w</w:delText>
        </w:r>
        <w:r w:rsidR="004E3F16" w:rsidRPr="00F24E81" w:rsidDel="00C87874">
          <w:rPr>
            <w:i/>
            <w:iCs/>
            <w:vertAlign w:val="subscript"/>
          </w:rPr>
          <w:delText>m</w:delText>
        </w:r>
        <w:r w:rsidR="004E3F16" w:rsidDel="00C87874">
          <w:delText xml:space="preserve"> indicating migratory weight, </w:delText>
        </w:r>
        <w:r w:rsidR="004E3F16" w:rsidRPr="003937BB" w:rsidDel="00C87874">
          <w:rPr>
            <w:i/>
            <w:iCs/>
          </w:rPr>
          <w:delText>w</w:delText>
        </w:r>
        <w:r w:rsidR="004E3F16" w:rsidRPr="00F24E81" w:rsidDel="00C87874">
          <w:rPr>
            <w:i/>
            <w:iCs/>
            <w:vertAlign w:val="subscript"/>
          </w:rPr>
          <w:delText>b</w:delText>
        </w:r>
        <w:r w:rsidR="004E3F16" w:rsidDel="00C87874">
          <w:delText xml:space="preserve"> indicating breeding season weight, </w:delText>
        </w:r>
        <w:r w:rsidR="004E3F16" w:rsidRPr="003937BB" w:rsidDel="00C87874">
          <w:rPr>
            <w:i/>
            <w:iCs/>
          </w:rPr>
          <w:delText>p</w:delText>
        </w:r>
        <w:r w:rsidR="004E3F16" w:rsidRPr="003937BB" w:rsidDel="00C87874">
          <w:rPr>
            <w:i/>
            <w:iCs/>
            <w:vertAlign w:val="subscript"/>
          </w:rPr>
          <w:delText>m</w:delText>
        </w:r>
        <w:r w:rsidR="004E3F16" w:rsidDel="00C87874">
          <w:delText xml:space="preserve"> indicating migratory pixel value, and </w:delText>
        </w:r>
        <w:r w:rsidR="004E3F16" w:rsidRPr="003937BB" w:rsidDel="00C87874">
          <w:rPr>
            <w:i/>
            <w:iCs/>
          </w:rPr>
          <w:delText>p</w:delText>
        </w:r>
        <w:r w:rsidR="004E3F16" w:rsidRPr="003937BB" w:rsidDel="00C87874">
          <w:rPr>
            <w:i/>
            <w:iCs/>
            <w:vertAlign w:val="subscript"/>
          </w:rPr>
          <w:delText>b</w:delText>
        </w:r>
        <w:r w:rsidR="004E3F16" w:rsidDel="00C87874">
          <w:delText xml:space="preserve"> indicating breeding season pixel value.</w:delText>
        </w:r>
      </w:del>
    </w:p>
    <w:p w14:paraId="60B1AC88" w14:textId="77777777" w:rsidR="004E3F16" w:rsidRPr="000626A2" w:rsidRDefault="00DE4E55"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DE4E55"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1A6BD98D" w14:textId="11D3FEE9" w:rsidR="00C87874" w:rsidRPr="00C87874" w:rsidRDefault="00C87874" w:rsidP="00C87874">
      <w:pPr>
        <w:spacing w:line="480" w:lineRule="auto"/>
        <w:rPr>
          <w:ins w:id="391" w:author="Erik" w:date="2022-12-27T07:40:00Z"/>
        </w:rPr>
      </w:pPr>
      <w:ins w:id="392" w:author="Erik" w:date="2022-12-27T07:40:00Z">
        <w:r>
          <w:t xml:space="preserve">where </w:t>
        </w:r>
        <w:r w:rsidRPr="006330CF">
          <w:rPr>
            <w:i/>
            <w:iCs/>
          </w:rPr>
          <w:t>p</w:t>
        </w:r>
        <w:r w:rsidRPr="006330CF">
          <w:rPr>
            <w:i/>
            <w:iCs/>
            <w:vertAlign w:val="subscript"/>
          </w:rPr>
          <w:t>w</w:t>
        </w:r>
        <w:r>
          <w:t xml:space="preserve"> indicates the value of the weighted pixel value, </w:t>
        </w:r>
        <w:proofErr w:type="spellStart"/>
        <w:r w:rsidRPr="009208BA">
          <w:rPr>
            <w:i/>
            <w:iCs/>
          </w:rPr>
          <w:t>w</w:t>
        </w:r>
        <w:r w:rsidRPr="00F24E81">
          <w:rPr>
            <w:i/>
            <w:iCs/>
            <w:vertAlign w:val="subscript"/>
          </w:rPr>
          <w:t>m</w:t>
        </w:r>
        <w:proofErr w:type="spellEnd"/>
        <w:r>
          <w:t xml:space="preserve"> the weight of importance for migratory habitat, </w:t>
        </w:r>
        <w:proofErr w:type="spellStart"/>
        <w:r w:rsidRPr="003937BB">
          <w:rPr>
            <w:i/>
            <w:iCs/>
          </w:rPr>
          <w:t>w</w:t>
        </w:r>
        <w:r w:rsidRPr="00F24E81">
          <w:rPr>
            <w:i/>
            <w:iCs/>
            <w:vertAlign w:val="subscript"/>
          </w:rPr>
          <w:t>b</w:t>
        </w:r>
        <w:proofErr w:type="spellEnd"/>
        <w:r>
          <w:t xml:space="preserve"> the breeding season weight, </w:t>
        </w:r>
        <w:r w:rsidRPr="003937BB">
          <w:rPr>
            <w:i/>
            <w:iCs/>
          </w:rPr>
          <w:t>p</w:t>
        </w:r>
        <w:r w:rsidRPr="003937BB">
          <w:rPr>
            <w:i/>
            <w:iCs/>
            <w:vertAlign w:val="subscript"/>
          </w:rPr>
          <w:t>m</w:t>
        </w:r>
        <w:r>
          <w:t xml:space="preserve"> </w:t>
        </w:r>
      </w:ins>
      <w:ins w:id="393" w:author="Erik" w:date="2022-12-27T07:41:00Z">
        <w:r>
          <w:t xml:space="preserve">the </w:t>
        </w:r>
      </w:ins>
      <w:ins w:id="394" w:author="Erik" w:date="2022-12-27T07:40:00Z">
        <w:r>
          <w:t xml:space="preserve">migratory pixel value, and </w:t>
        </w:r>
        <w:r w:rsidRPr="003937BB">
          <w:rPr>
            <w:i/>
            <w:iCs/>
          </w:rPr>
          <w:t>p</w:t>
        </w:r>
        <w:r w:rsidRPr="003937BB">
          <w:rPr>
            <w:i/>
            <w:iCs/>
            <w:vertAlign w:val="subscript"/>
          </w:rPr>
          <w:t>b</w:t>
        </w:r>
        <w:r>
          <w:t xml:space="preserve"> </w:t>
        </w:r>
      </w:ins>
      <w:ins w:id="395" w:author="Erik" w:date="2022-12-27T07:41:00Z">
        <w:r>
          <w:t xml:space="preserve">the </w:t>
        </w:r>
      </w:ins>
      <w:ins w:id="396" w:author="Erik" w:date="2022-12-27T07:40:00Z">
        <w:r>
          <w:t>breeding season pixel value.</w:t>
        </w:r>
      </w:ins>
      <w:ins w:id="397" w:author="Erik" w:date="2022-12-27T07:41:00Z">
        <w:r>
          <w:t xml:space="preserve"> </w:t>
        </w:r>
        <w:r w:rsidRPr="006330CF">
          <w:rPr>
            <w:i/>
            <w:iCs/>
          </w:rPr>
          <w:t>p</w:t>
        </w:r>
        <w:r w:rsidRPr="006330CF">
          <w:rPr>
            <w:i/>
            <w:iCs/>
            <w:vertAlign w:val="subscript"/>
          </w:rPr>
          <w:t>w</w:t>
        </w:r>
        <w:r>
          <w:rPr>
            <w:i/>
            <w:iCs/>
            <w:vertAlign w:val="subscript"/>
          </w:rPr>
          <w:t xml:space="preserve"> </w:t>
        </w:r>
        <w:proofErr w:type="gramStart"/>
        <w:r>
          <w:rPr>
            <w:iCs/>
          </w:rPr>
          <w:t>therefor</w:t>
        </w:r>
        <w:proofErr w:type="gramEnd"/>
        <w:r>
          <w:rPr>
            <w:iCs/>
          </w:rPr>
          <w:t xml:space="preserve"> provides a simple weighted average based on user-defined weightings</w:t>
        </w:r>
      </w:ins>
      <w:ins w:id="398" w:author="Erik" w:date="2022-12-27T07:42:00Z">
        <w:r>
          <w:rPr>
            <w:iCs/>
          </w:rPr>
          <w:t xml:space="preserve"> for each season</w:t>
        </w:r>
      </w:ins>
      <w:ins w:id="399" w:author="Erik" w:date="2022-12-27T07:41:00Z">
        <w:r>
          <w:rPr>
            <w:iCs/>
          </w:rPr>
          <w:t xml:space="preserve">. </w:t>
        </w:r>
      </w:ins>
    </w:p>
    <w:p w14:paraId="6B21533C" w14:textId="20B60389" w:rsidR="00FA27C1" w:rsidRDefault="00A6718F" w:rsidP="00F1251E">
      <w:pPr>
        <w:spacing w:line="480" w:lineRule="auto"/>
      </w:pPr>
      <w:r>
        <w:tab/>
      </w:r>
      <w:commentRangeStart w:id="400"/>
      <w:r w:rsidR="00162D5E">
        <w:t>Because our application</w:t>
      </w:r>
      <w:del w:id="401" w:author="Amber M Roth" w:date="2023-02-23T20:00:00Z">
        <w:r w:rsidR="00162D5E" w:rsidDel="00A75179">
          <w:delText xml:space="preserve"> was</w:delText>
        </w:r>
      </w:del>
      <w:r w:rsidR="00162D5E">
        <w:t xml:space="preserve"> targeted</w:t>
      </w:r>
      <w:del w:id="402" w:author="Amber M Roth" w:date="2023-02-23T20:00:00Z">
        <w:r w:rsidR="00162D5E" w:rsidDel="00A75179">
          <w:delText xml:space="preserve"> at</w:delText>
        </w:r>
      </w:del>
      <w:r w:rsidR="00162D5E">
        <w:t xml:space="preserve"> users in the Pennsylvania Game Commission, the application also shows the</w:t>
      </w:r>
      <w:r w:rsidR="009472F9">
        <w:t xml:space="preserve"> comparative</w:t>
      </w:r>
      <w:r w:rsidR="00162D5E">
        <w:t xml:space="preserve"> </w:t>
      </w:r>
      <w:r w:rsidR="009472F9">
        <w:t xml:space="preserve">suitability of Pennsylvania </w:t>
      </w:r>
      <w:commentRangeStart w:id="403"/>
      <w:r w:rsidR="009472F9">
        <w:t>state game</w:t>
      </w:r>
      <w:ins w:id="404" w:author="Amber M Roth" w:date="2023-02-23T20:02:00Z">
        <w:r w:rsidR="00A75179">
          <w:t xml:space="preserve"> </w:t>
        </w:r>
      </w:ins>
      <w:r w:rsidR="009472F9">
        <w:t xml:space="preserve">lands </w:t>
      </w:r>
      <w:commentRangeEnd w:id="403"/>
      <w:r w:rsidR="00A75179">
        <w:rPr>
          <w:rStyle w:val="CommentReference"/>
        </w:rPr>
        <w:commentReference w:id="403"/>
      </w:r>
      <w:r w:rsidR="009472F9">
        <w:t>for each weighted layer.</w:t>
      </w:r>
      <w:r w:rsidR="00A9112C">
        <w:t xml:space="preserve"> </w:t>
      </w:r>
      <w:commentRangeEnd w:id="400"/>
      <w:r w:rsidR="00C87874">
        <w:rPr>
          <w:rStyle w:val="CommentReference"/>
        </w:rPr>
        <w:commentReference w:id="400"/>
      </w:r>
      <w:r w:rsidR="009472F9">
        <w:t xml:space="preserve">We used </w:t>
      </w:r>
      <w:r w:rsidR="000C6D87">
        <w:t>four</w:t>
      </w:r>
      <w:r w:rsidR="009472F9">
        <w:t xml:space="preserve"> metrics for comparing</w:t>
      </w:r>
      <w:r w:rsidR="00550918">
        <w:t xml:space="preserve"> the habitat </w:t>
      </w:r>
      <w:commentRangeStart w:id="405"/>
      <w:r w:rsidR="00550918">
        <w:t>suitability</w:t>
      </w:r>
      <w:r w:rsidR="009472F9">
        <w:t xml:space="preserve"> </w:t>
      </w:r>
      <w:r w:rsidR="00550918">
        <w:t>of game</w:t>
      </w:r>
      <w:ins w:id="406" w:author="Amber M Roth" w:date="2023-02-23T20:02:00Z">
        <w:r w:rsidR="00A75179">
          <w:t xml:space="preserve"> </w:t>
        </w:r>
      </w:ins>
      <w:r w:rsidR="00550918">
        <w:t>lands</w:t>
      </w:r>
      <w:ins w:id="407" w:author="Erik" w:date="2022-12-27T07:57:00Z">
        <w:r w:rsidR="00C87874">
          <w:t xml:space="preserve">: average pixel value, total </w:t>
        </w:r>
      </w:ins>
      <w:ins w:id="408" w:author="Erik" w:date="2022-12-27T07:58:00Z">
        <w:r w:rsidR="00C87874">
          <w:t>habitat, % high quality, and % medium quality</w:t>
        </w:r>
      </w:ins>
      <w:r w:rsidR="00412DEA">
        <w:t xml:space="preserve">. </w:t>
      </w:r>
      <w:ins w:id="409" w:author="Erik" w:date="2022-12-27T07:58:00Z">
        <w:r w:rsidR="00C87874">
          <w:t xml:space="preserve"> </w:t>
        </w:r>
        <w:commentRangeStart w:id="410"/>
        <w:r w:rsidR="00C87874">
          <w:t>Each of these metrics had relative strengths and weaknesses.</w:t>
        </w:r>
      </w:ins>
      <w:commentRangeEnd w:id="405"/>
      <w:ins w:id="411" w:author="Erik" w:date="2022-12-27T07:59:00Z">
        <w:r w:rsidR="00C87874">
          <w:rPr>
            <w:rStyle w:val="CommentReference"/>
          </w:rPr>
          <w:commentReference w:id="405"/>
        </w:r>
      </w:ins>
      <w:ins w:id="412" w:author="Erik" w:date="2022-12-27T07:58:00Z">
        <w:r w:rsidR="00C87874">
          <w:t xml:space="preserve"> </w:t>
        </w:r>
      </w:ins>
      <w:commentRangeEnd w:id="410"/>
      <w:ins w:id="413" w:author="Erik" w:date="2022-12-27T08:23:00Z">
        <w:r w:rsidR="00C87874">
          <w:rPr>
            <w:rStyle w:val="CommentReference"/>
          </w:rPr>
          <w:commentReference w:id="410"/>
        </w:r>
      </w:ins>
      <w:del w:id="414" w:author="Erik" w:date="2022-12-27T07:58:00Z">
        <w:r w:rsidR="00412DEA" w:rsidDel="00C87874">
          <w:delText>The first was a</w:delText>
        </w:r>
      </w:del>
      <w:ins w:id="415" w:author="Erik" w:date="2022-12-27T07:58:00Z">
        <w:r w:rsidR="00C87874">
          <w:t>A</w:t>
        </w:r>
      </w:ins>
      <w:r w:rsidR="00412DEA">
        <w:t>verage pixel value</w:t>
      </w:r>
      <w:ins w:id="416" w:author="Erik" w:date="2022-12-27T07:59:00Z">
        <w:r w:rsidR="00C87874">
          <w:t xml:space="preserve">, or the mean of all pixels within a state gameland, </w:t>
        </w:r>
      </w:ins>
      <w:del w:id="417" w:author="Erik" w:date="2022-12-27T07:58:00Z">
        <w:r w:rsidR="00412DEA" w:rsidDel="00C87874">
          <w:delText>, which</w:delText>
        </w:r>
      </w:del>
      <w:ins w:id="418" w:author="Erik" w:date="2022-12-27T07:58:00Z">
        <w:del w:id="419" w:author="Amber M Roth" w:date="2023-02-23T20:07:00Z">
          <w:r w:rsidR="00C87874" w:rsidDel="00A75179">
            <w:delText xml:space="preserve"> </w:delText>
          </w:r>
        </w:del>
        <w:r w:rsidR="00C87874">
          <w:t>tended to</w:t>
        </w:r>
      </w:ins>
      <w:r w:rsidR="00412DEA">
        <w:t xml:space="preserve"> favor</w:t>
      </w:r>
      <w:del w:id="420" w:author="Erik" w:date="2022-12-27T07:58:00Z">
        <w:r w:rsidR="00412DEA" w:rsidDel="00C87874">
          <w:delText>ed</w:delText>
        </w:r>
      </w:del>
      <w:r w:rsidR="00412DEA">
        <w:t xml:space="preserve"> small gamelands </w:t>
      </w:r>
      <w:del w:id="421" w:author="Erik" w:date="2022-12-27T07:56:00Z">
        <w:r w:rsidR="00412DEA" w:rsidDel="00C87874">
          <w:delText xml:space="preserve">which </w:delText>
        </w:r>
      </w:del>
      <w:ins w:id="422" w:author="Erik" w:date="2022-12-27T07:56:00Z">
        <w:r w:rsidR="00C87874">
          <w:t xml:space="preserve">that </w:t>
        </w:r>
      </w:ins>
      <w:r w:rsidR="00412DEA">
        <w:t xml:space="preserve">were predominantly composed of woodcock habitat. </w:t>
      </w:r>
      <w:del w:id="423" w:author="Erik" w:date="2022-12-27T07:59:00Z">
        <w:r w:rsidR="00412DEA" w:rsidDel="00C87874">
          <w:delText>The second</w:delText>
        </w:r>
      </w:del>
      <w:ins w:id="424" w:author="Erik" w:date="2022-12-27T07:59:00Z">
        <w:r w:rsidR="00C87874">
          <w:t>Total hab</w:t>
        </w:r>
      </w:ins>
      <w:ins w:id="425" w:author="Erik" w:date="2022-12-27T08:00:00Z">
        <w:r w:rsidR="00C87874">
          <w:t>itat</w:t>
        </w:r>
      </w:ins>
      <w:r w:rsidR="00412DEA">
        <w:t xml:space="preserve"> was average pixel value multiplied by the acreage of the gameland, </w:t>
      </w:r>
      <w:commentRangeStart w:id="426"/>
      <w:commentRangeStart w:id="427"/>
      <w:r w:rsidR="00412DEA">
        <w:t xml:space="preserve">which </w:t>
      </w:r>
      <w:del w:id="428" w:author="Erik" w:date="2022-12-27T08:00:00Z">
        <w:r w:rsidR="00412DEA" w:rsidDel="00C87874">
          <w:delText>we titled landscape suitability index</w:delText>
        </w:r>
        <w:r w:rsidR="00EA3280" w:rsidDel="00C87874">
          <w:delText xml:space="preserve"> (“total habitat” in Fig. 2)</w:delText>
        </w:r>
        <w:r w:rsidR="00412DEA" w:rsidDel="00C87874">
          <w:delText xml:space="preserve">. </w:delText>
        </w:r>
        <w:commentRangeEnd w:id="426"/>
        <w:r w:rsidR="00C87874" w:rsidDel="00C87874">
          <w:rPr>
            <w:rStyle w:val="CommentReference"/>
          </w:rPr>
          <w:commentReference w:id="426"/>
        </w:r>
      </w:del>
      <w:commentRangeEnd w:id="427"/>
      <w:r w:rsidR="00FD4E3F">
        <w:rPr>
          <w:rStyle w:val="CommentReference"/>
        </w:rPr>
        <w:commentReference w:id="427"/>
      </w:r>
      <w:del w:id="429" w:author="Erik" w:date="2022-12-27T08:00:00Z">
        <w:r w:rsidR="00412DEA" w:rsidDel="00C87874">
          <w:delText xml:space="preserve">Landscape suitability index </w:delText>
        </w:r>
      </w:del>
      <w:r w:rsidR="00412DEA">
        <w:t>favored large</w:t>
      </w:r>
      <w:ins w:id="430" w:author="Erik" w:date="2022-12-27T08:00:00Z">
        <w:r w:rsidR="00C87874">
          <w:t>r</w:t>
        </w:r>
      </w:ins>
      <w:r w:rsidR="00412DEA">
        <w:t xml:space="preserve"> gamelands </w:t>
      </w:r>
      <w:ins w:id="431" w:author="Erik" w:date="2022-12-27T08:00:00Z">
        <w:r w:rsidR="00C87874">
          <w:t>that</w:t>
        </w:r>
      </w:ins>
      <w:ins w:id="432" w:author="Amber M Roth" w:date="2023-02-21T20:20:00Z">
        <w:r w:rsidR="004D41D2">
          <w:t xml:space="preserve"> </w:t>
        </w:r>
      </w:ins>
      <w:del w:id="433" w:author="Erik" w:date="2022-12-27T08:00:00Z">
        <w:r w:rsidR="00412DEA" w:rsidDel="00C87874">
          <w:delText xml:space="preserve">which </w:delText>
        </w:r>
      </w:del>
      <w:r w:rsidR="00412DEA">
        <w:t>might not be entirely composed of woodcock habitat</w:t>
      </w:r>
      <w:ins w:id="434" w:author="Erik" w:date="2022-12-27T08:00:00Z">
        <w:r w:rsidR="00C87874">
          <w:t>,</w:t>
        </w:r>
      </w:ins>
      <w:r w:rsidR="00412DEA">
        <w:t xml:space="preserve"> but </w:t>
      </w:r>
      <w:r w:rsidR="000C6D87">
        <w:t>might contain a large amount of woodcock habitat in aggregate</w:t>
      </w:r>
      <w:ins w:id="435" w:author="Erik" w:date="2022-12-27T08:00:00Z">
        <w:r w:rsidR="00C87874">
          <w:t xml:space="preserve"> by virtue of their size</w:t>
        </w:r>
      </w:ins>
      <w:r w:rsidR="000C6D87">
        <w:t xml:space="preserve">. </w:t>
      </w:r>
      <w:del w:id="436" w:author="Erik" w:date="2022-12-27T08:00:00Z">
        <w:r w:rsidR="000C6D87" w:rsidDel="00C87874">
          <w:delText xml:space="preserve">The final metrics were </w:delText>
        </w:r>
        <w:r w:rsidR="005F4AF6" w:rsidDel="00C87874">
          <w:delText>the percent of the gameland which was of h</w:delText>
        </w:r>
      </w:del>
      <w:ins w:id="437" w:author="Erik" w:date="2022-12-27T08:00:00Z">
        <w:r w:rsidR="00C87874">
          <w:t>Percent h</w:t>
        </w:r>
      </w:ins>
      <w:r w:rsidR="005F4AF6">
        <w:t>igh quality</w:t>
      </w:r>
      <w:ins w:id="438" w:author="Erik" w:date="2022-12-27T08:00:00Z">
        <w:r w:rsidR="00C87874">
          <w:t xml:space="preserve"> habitat was the percentage of </w:t>
        </w:r>
      </w:ins>
      <w:del w:id="439" w:author="Erik" w:date="2022-12-27T08:00:00Z">
        <w:r w:rsidR="005F4AF6" w:rsidDel="00C87874">
          <w:delText xml:space="preserve">, defined as all </w:delText>
        </w:r>
      </w:del>
      <w:r w:rsidR="005F4AF6">
        <w:t>cells</w:t>
      </w:r>
      <w:ins w:id="440" w:author="Erik" w:date="2022-12-27T08:00:00Z">
        <w:r w:rsidR="00C87874">
          <w:t xml:space="preserve"> within a gameland</w:t>
        </w:r>
      </w:ins>
      <w:r w:rsidR="005F4AF6">
        <w:t xml:space="preserve"> greater than the</w:t>
      </w:r>
      <w:r w:rsidR="005F4AF6" w:rsidRPr="005F4AF6">
        <w:t xml:space="preserve"> 33rd percentile of all pixels</w:t>
      </w:r>
      <w:ins w:id="441" w:author="Erik" w:date="2022-12-27T08:01:00Z">
        <w:r w:rsidR="00C87874">
          <w:t xml:space="preserve"> in the state, and </w:t>
        </w:r>
      </w:ins>
      <w:del w:id="442" w:author="Erik" w:date="2022-12-27T08:01:00Z">
        <w:r w:rsidR="005F4AF6" w:rsidDel="00C87874">
          <w:delText xml:space="preserve">, or of </w:delText>
        </w:r>
      </w:del>
      <w:ins w:id="443" w:author="Erik" w:date="2022-12-27T08:01:00Z">
        <w:r w:rsidR="00C87874">
          <w:t xml:space="preserve">percent </w:t>
        </w:r>
      </w:ins>
      <w:r w:rsidR="005F4AF6">
        <w:t>medium quality</w:t>
      </w:r>
      <w:ins w:id="444" w:author="Erik" w:date="2022-12-27T08:01:00Z">
        <w:r w:rsidR="00C87874">
          <w:t xml:space="preserve"> </w:t>
        </w:r>
      </w:ins>
      <w:del w:id="445" w:author="Erik" w:date="2022-12-27T08:01:00Z">
        <w:r w:rsidR="005F4AF6" w:rsidDel="00C87874">
          <w:delText>, defined as all</w:delText>
        </w:r>
      </w:del>
      <w:ins w:id="446" w:author="Erik" w:date="2022-12-27T08:01:00Z">
        <w:r w:rsidR="00C87874">
          <w:t>was the percentage of</w:t>
        </w:r>
      </w:ins>
      <w:r w:rsidR="005F4AF6">
        <w:t xml:space="preserve"> cells </w:t>
      </w:r>
      <w:ins w:id="447" w:author="Erik" w:date="2022-12-27T08:01:00Z">
        <w:r w:rsidR="00C87874">
          <w:t xml:space="preserve">falling </w:t>
        </w:r>
      </w:ins>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ins w:id="448" w:author="Erik" w:date="2022-12-27T08:01:00Z">
        <w:r w:rsidR="00C87874">
          <w:t xml:space="preserve"> These two </w:t>
        </w:r>
      </w:ins>
      <w:proofErr w:type="gramStart"/>
      <w:ins w:id="449" w:author="Erik" w:date="2022-12-27T08:18:00Z">
        <w:r w:rsidR="00C87874">
          <w:t xml:space="preserve">percentile </w:t>
        </w:r>
        <w:commentRangeStart w:id="450"/>
        <w:r w:rsidR="00C87874">
          <w:t>based</w:t>
        </w:r>
        <w:proofErr w:type="gramEnd"/>
        <w:r w:rsidR="00C87874">
          <w:t xml:space="preserve"> metrics allowed for …</w:t>
        </w:r>
        <w:commentRangeEnd w:id="450"/>
        <w:r w:rsidR="00C87874">
          <w:rPr>
            <w:rStyle w:val="CommentReference"/>
          </w:rPr>
          <w:commentReference w:id="450"/>
        </w:r>
      </w:ins>
    </w:p>
    <w:p w14:paraId="50E7DE81" w14:textId="290C3E38" w:rsidR="00460E15" w:rsidRDefault="00875B5D" w:rsidP="00F1251E">
      <w:pPr>
        <w:spacing w:line="480" w:lineRule="auto"/>
      </w:pPr>
      <w:r>
        <w:tab/>
      </w:r>
      <w:commentRangeStart w:id="451"/>
      <w:commentRangeStart w:id="452"/>
      <w:r>
        <w:t>Both the average pixel value and landscape suitability index metrics display some bias based on gameland size, with averag</w:t>
      </w:r>
      <w:commentRangeEnd w:id="451"/>
      <w:r w:rsidR="00C87874">
        <w:rPr>
          <w:rStyle w:val="CommentReference"/>
        </w:rPr>
        <w:commentReference w:id="451"/>
      </w:r>
      <w:commentRangeEnd w:id="452"/>
      <w:r w:rsidR="00FD4E3F">
        <w:rPr>
          <w:rStyle w:val="CommentReference"/>
        </w:rPr>
        <w:commentReference w:id="452"/>
      </w:r>
      <w:r>
        <w:t>e pixel value favoring small gamelands</w:t>
      </w:r>
      <w:r w:rsidR="006226FA">
        <w:t xml:space="preserve"> and </w:t>
      </w:r>
      <w:commentRangeStart w:id="453"/>
      <w:r w:rsidR="001004AD">
        <w:t xml:space="preserve">landscape suitability index </w:t>
      </w:r>
      <w:commentRangeEnd w:id="453"/>
      <w:r w:rsidR="00FD4E3F">
        <w:rPr>
          <w:rStyle w:val="CommentReference"/>
        </w:rPr>
        <w:commentReference w:id="453"/>
      </w:r>
      <w:r w:rsidR="001004AD">
        <w:t xml:space="preserve">favoring large gamelands. </w:t>
      </w:r>
      <w:r w:rsidR="00E422B2">
        <w:t xml:space="preserve">We </w:t>
      </w:r>
      <w:proofErr w:type="gramStart"/>
      <w:r w:rsidR="00E422B2">
        <w:t>intend for</w:t>
      </w:r>
      <w:proofErr w:type="gramEnd"/>
      <w:r w:rsidR="00E422B2">
        <w:t xml:space="preserve"> these metrics to be</w:t>
      </w:r>
      <w:r w:rsidR="00D95AE3">
        <w:t xml:space="preserve"> useful in different </w:t>
      </w:r>
      <w:r w:rsidR="00E422B2">
        <w:t>management situations</w:t>
      </w:r>
      <w:r w:rsidR="00A978BC">
        <w:t xml:space="preserve">. For example, if a user is curious </w:t>
      </w:r>
      <w:r w:rsidR="00207C80">
        <w:t xml:space="preserve">about which gamelands would have the total highest impact if they </w:t>
      </w:r>
      <w:r w:rsidR="00207C80">
        <w:lastRenderedPageBreak/>
        <w:t xml:space="preserve">were managed for woodcock, </w:t>
      </w:r>
      <w:r w:rsidR="002C1305">
        <w:t xml:space="preserve">they would use </w:t>
      </w:r>
      <w:r w:rsidR="00207C80">
        <w:t xml:space="preserve">landscape </w:t>
      </w:r>
      <w:r w:rsidR="00021770">
        <w:t>suitability</w:t>
      </w:r>
      <w:r w:rsidR="00207C80">
        <w:t xml:space="preserve"> index. However, if the user </w:t>
      </w:r>
      <w:r w:rsidR="005F43A6">
        <w:t xml:space="preserve">was interested in where a small amount of habitat management might have the largest returns for woodcock </w:t>
      </w:r>
      <w:r w:rsidR="008A6674">
        <w:t xml:space="preserve">management, </w:t>
      </w:r>
      <w:r w:rsidR="006C6690">
        <w:t xml:space="preserve">they would choose </w:t>
      </w:r>
      <w:r w:rsidR="008A6674">
        <w:t>average pixel value</w:t>
      </w:r>
      <w:r w:rsidR="002C1305">
        <w:t xml:space="preserve"> instead</w:t>
      </w:r>
      <w:r w:rsidR="008A6674">
        <w:t xml:space="preserve">. We </w:t>
      </w:r>
      <w:r w:rsidR="009F3BE0">
        <w:t>recommended that</w:t>
      </w:r>
      <w:r w:rsidR="008A6674">
        <w:t xml:space="preserve"> users </w:t>
      </w:r>
      <w:del w:id="454" w:author="Erik" w:date="2022-12-27T09:51:00Z">
        <w:r w:rsidR="006C6690" w:rsidDel="00D778F1">
          <w:delText>utilize</w:delText>
        </w:r>
        <w:r w:rsidR="008A6674" w:rsidDel="00D778F1">
          <w:delText xml:space="preserve"> </w:delText>
        </w:r>
      </w:del>
      <w:ins w:id="455" w:author="Erik" w:date="2022-12-27T09:51:00Z">
        <w:r w:rsidR="00D778F1">
          <w:t xml:space="preserve">use </w:t>
        </w:r>
      </w:ins>
      <w:r w:rsidR="00460E15">
        <w:t>average pixel value and landscape suitability index</w:t>
      </w:r>
      <w:r w:rsidR="00D97024">
        <w:t xml:space="preserve"> in </w:t>
      </w:r>
      <w:r w:rsidR="00FF27DE">
        <w:t xml:space="preserve">coordination with the last two metrics, </w:t>
      </w:r>
      <w:r w:rsidR="0010010C">
        <w:t>percent high quality and percent medium quality,</w:t>
      </w:r>
      <w:r w:rsidR="00D852EF">
        <w:t xml:space="preserve"> </w:t>
      </w:r>
      <w:r w:rsidR="0093711A">
        <w:t xml:space="preserve">when </w:t>
      </w:r>
      <w:r w:rsidR="009A58C6">
        <w:t>estimating the proportion of each gameland suitable for woodcock management.</w:t>
      </w:r>
      <w:r w:rsidR="00553AB5">
        <w:t xml:space="preserve"> </w:t>
      </w:r>
      <w:r w:rsidR="00AE2B54">
        <w:t>By multiplying the percent of the gameland that is high or medium quality</w:t>
      </w:r>
      <w:r w:rsidR="00553AB5">
        <w:t xml:space="preserve"> by gameland acreage (also supplied by the tool)</w:t>
      </w:r>
      <w:r w:rsidR="00AE2B54">
        <w:t xml:space="preserve">, the user </w:t>
      </w:r>
      <w:r w:rsidR="00320E63">
        <w:t xml:space="preserve">can extract the </w:t>
      </w:r>
      <w:r w:rsidR="00021770">
        <w:t xml:space="preserve">total number of acres on each gameland that </w:t>
      </w:r>
      <w:r w:rsidR="00AB17C7">
        <w:t>could be managed for woodcock effectively</w:t>
      </w:r>
      <w:r w:rsidR="00021770">
        <w:t>.</w:t>
      </w:r>
    </w:p>
    <w:p w14:paraId="77F57EEC" w14:textId="546A5A0B" w:rsidR="005318C0" w:rsidRPr="00427616" w:rsidRDefault="003E7633" w:rsidP="00F1251E">
      <w:pPr>
        <w:spacing w:line="480" w:lineRule="auto"/>
      </w:pPr>
      <w:r>
        <w:tab/>
      </w:r>
      <w:commentRangeStart w:id="456"/>
      <w:r w:rsidR="00FA27C1">
        <w:t>The decision support tool also include</w:t>
      </w:r>
      <w:ins w:id="457" w:author="Erik" w:date="2022-12-27T09:51:00Z">
        <w:r w:rsidR="00D778F1">
          <w:t>d</w:t>
        </w:r>
      </w:ins>
      <w:del w:id="458" w:author="Erik" w:date="2022-12-27T09:51:00Z">
        <w:r w:rsidR="00FA27C1" w:rsidDel="00D778F1">
          <w:delText>s</w:delText>
        </w:r>
      </w:del>
      <w:r w:rsidR="00FA27C1">
        <w:t xml:space="preserve"> several features to </w:t>
      </w:r>
      <w:r w:rsidR="00CC0118">
        <w:t>facilitate</w:t>
      </w:r>
      <w:r w:rsidR="00A66CBF">
        <w:t xml:space="preserve"> effective</w:t>
      </w:r>
      <w:r w:rsidR="00CC0118">
        <w:t xml:space="preserve"> use of the application. </w:t>
      </w:r>
      <w:r w:rsidR="00A66CBF">
        <w:t xml:space="preserve">The tool redirects all users to a landing page on opening the application, which displays information </w:t>
      </w:r>
      <w:commentRangeEnd w:id="456"/>
      <w:r w:rsidR="00D778F1">
        <w:rPr>
          <w:rStyle w:val="CommentReference"/>
        </w:rPr>
        <w:commentReference w:id="456"/>
      </w:r>
      <w:r w:rsidR="00A66CBF">
        <w:t xml:space="preserve">on how the tool was created and its intended use. It also warns users that the spatial scale of the application is not suitable for </w:t>
      </w:r>
      <w:commentRangeStart w:id="459"/>
      <w:r w:rsidR="00A66CBF">
        <w:t>micro-scale habitat management</w:t>
      </w:r>
      <w:commentRangeEnd w:id="459"/>
      <w:r w:rsidR="00FD4E3F">
        <w:rPr>
          <w:rStyle w:val="CommentReference"/>
        </w:rPr>
        <w:commentReference w:id="459"/>
      </w:r>
      <w:r w:rsidR="00A66CBF">
        <w:t xml:space="preserve">, as </w:t>
      </w:r>
      <w:r w:rsidR="00616C23">
        <w:t>both</w:t>
      </w:r>
      <w:r w:rsidR="00A66CBF">
        <w:t xml:space="preserve"> the breeding and migratory season </w:t>
      </w:r>
      <w:r w:rsidR="00616C23">
        <w:t>distribution</w:t>
      </w:r>
      <w:r w:rsidR="00A66CBF">
        <w:t xml:space="preserve"> models were built </w:t>
      </w:r>
      <w:r w:rsidR="00801756">
        <w:t>using</w:t>
      </w:r>
      <w:r w:rsidR="00A66CBF">
        <w:t xml:space="preserve"> landscape </w:t>
      </w:r>
      <w:r w:rsidR="00801756">
        <w:t xml:space="preserve">metrics that were calculated at multi-kilometer scales. </w:t>
      </w:r>
      <w:r w:rsidR="006D6B2E">
        <w:t>We</w:t>
      </w:r>
      <w:ins w:id="460" w:author="Amber M Roth" w:date="2023-02-23T20:19:00Z">
        <w:r w:rsidR="00FD4E3F">
          <w:t xml:space="preserve"> </w:t>
        </w:r>
      </w:ins>
      <w:del w:id="461" w:author="Amber M Roth" w:date="2023-02-23T20:19:00Z">
        <w:r w:rsidR="006D6B2E" w:rsidDel="00FD4E3F">
          <w:delText xml:space="preserve"> have </w:delText>
        </w:r>
      </w:del>
      <w:r w:rsidR="006D6B2E">
        <w:t xml:space="preserve">included a detailed manual on how to use the application, and a recording of a workshop for Pennsylvania Game Commission </w:t>
      </w:r>
      <w:r w:rsidR="006344D8">
        <w:t xml:space="preserve">employees, to ensure that the uses of this decision support tool fit the assumptions that were made when making the component species distribution models. </w:t>
      </w:r>
      <w:r w:rsidR="00FD1E8E">
        <w:t xml:space="preserve">This layer is publicly accessible at </w:t>
      </w:r>
      <w:r w:rsidR="00F24E81" w:rsidRPr="00F24E81">
        <w:t>www.woodcock.shinyapps.io/</w:t>
      </w:r>
      <w:r w:rsidR="00AF27F4">
        <w:t>W-PAST</w:t>
      </w:r>
      <w:r w:rsidR="00FD1E8E">
        <w:t>.</w:t>
      </w:r>
      <w:r w:rsidR="00427616">
        <w:br w:type="page"/>
      </w:r>
    </w:p>
    <w:p w14:paraId="3856F8C8" w14:textId="4F83FCF6" w:rsidR="0070332C" w:rsidRDefault="00D849DA" w:rsidP="00920350">
      <w:pPr>
        <w:spacing w:line="480" w:lineRule="auto"/>
        <w:jc w:val="center"/>
      </w:pPr>
      <w:r>
        <w:rPr>
          <w:noProof/>
        </w:rPr>
        <w:lastRenderedPageBreak/>
        <w:drawing>
          <wp:inline distT="0" distB="0" distL="0" distR="0" wp14:anchorId="158C5A49" wp14:editId="13037202">
            <wp:extent cx="5680832" cy="4324350"/>
            <wp:effectExtent l="0" t="0" r="0" b="0"/>
            <wp:docPr id="3" name="Picture 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05212" cy="4342908"/>
                    </a:xfrm>
                    <a:prstGeom prst="rect">
                      <a:avLst/>
                    </a:prstGeom>
                  </pic:spPr>
                </pic:pic>
              </a:graphicData>
            </a:graphic>
          </wp:inline>
        </w:drawing>
      </w:r>
    </w:p>
    <w:p w14:paraId="17C6F1D7" w14:textId="1B7CC070" w:rsidR="0070332C" w:rsidRPr="0070332C" w:rsidRDefault="0070332C" w:rsidP="004245DE">
      <w:pPr>
        <w:spacing w:line="480" w:lineRule="auto"/>
      </w:pPr>
      <w:commentRangeStart w:id="462"/>
      <w:commentRangeStart w:id="463"/>
      <w:r>
        <w:t xml:space="preserve">Figure 2. </w:t>
      </w:r>
      <w:commentRangeEnd w:id="462"/>
      <w:r w:rsidR="00F84D98">
        <w:rPr>
          <w:rStyle w:val="CommentReference"/>
        </w:rPr>
        <w:commentReference w:id="462"/>
      </w:r>
      <w:r w:rsidR="004F2326">
        <w:t xml:space="preserve">Conceptual diagram </w:t>
      </w:r>
      <w:commentRangeEnd w:id="463"/>
      <w:r w:rsidR="00D778F1">
        <w:rPr>
          <w:rStyle w:val="CommentReference"/>
        </w:rPr>
        <w:commentReference w:id="463"/>
      </w:r>
      <w:r w:rsidR="004F2326">
        <w:t xml:space="preserve">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77777777" w:rsidR="001B3286" w:rsidRPr="0015372C" w:rsidRDefault="005318C0" w:rsidP="004245DE">
      <w:pPr>
        <w:spacing w:line="480" w:lineRule="auto"/>
        <w:rPr>
          <w:b/>
          <w:bCs/>
        </w:rPr>
      </w:pPr>
      <w:r w:rsidRPr="0015372C">
        <w:rPr>
          <w:b/>
          <w:bCs/>
        </w:rPr>
        <w:t>Results</w:t>
      </w:r>
    </w:p>
    <w:p w14:paraId="7F00E319" w14:textId="3CAFCDEB" w:rsidR="00E22549" w:rsidRPr="00E22549" w:rsidRDefault="00777688" w:rsidP="007D038E">
      <w:pPr>
        <w:spacing w:line="480" w:lineRule="auto"/>
      </w:pPr>
      <w:commentRangeStart w:id="464"/>
      <w:r>
        <w:t>We deployed t</w:t>
      </w:r>
      <w:r w:rsidR="006011A0">
        <w:t xml:space="preserve">ransmitters on 463 </w:t>
      </w:r>
      <w:proofErr w:type="gramStart"/>
      <w:r w:rsidR="006011A0">
        <w:t>woodcock</w:t>
      </w:r>
      <w:proofErr w:type="gramEnd"/>
      <w:r w:rsidR="006011A0">
        <w:t xml:space="preserve"> from </w:t>
      </w:r>
      <w:ins w:id="465" w:author="Amber M Roth" w:date="2023-02-23T20:38:00Z">
        <w:r w:rsidR="00002862">
          <w:t>f</w:t>
        </w:r>
      </w:ins>
      <w:del w:id="466" w:author="Amber M Roth" w:date="2023-02-23T20:38:00Z">
        <w:r w:rsidR="006011A0" w:rsidDel="00002862">
          <w:delText>F</w:delText>
        </w:r>
      </w:del>
      <w:r w:rsidR="006011A0">
        <w:t>all 2017</w:t>
      </w:r>
      <w:ins w:id="467" w:author="Amber M Roth" w:date="2023-02-23T20:38:00Z">
        <w:r w:rsidR="00002862">
          <w:t xml:space="preserve"> to</w:t>
        </w:r>
      </w:ins>
      <w:del w:id="468" w:author="Amber M Roth" w:date="2023-02-23T20:38:00Z">
        <w:r w:rsidR="006011A0" w:rsidDel="00002862">
          <w:delText xml:space="preserve"> </w:delText>
        </w:r>
        <w:r w:rsidR="006011A0" w:rsidRPr="0031112F" w:rsidDel="00002862">
          <w:delText>—</w:delText>
        </w:r>
      </w:del>
      <w:r w:rsidR="006011A0">
        <w:t xml:space="preserve"> </w:t>
      </w:r>
      <w:ins w:id="469" w:author="Amber M Roth" w:date="2023-02-23T20:38:00Z">
        <w:r w:rsidR="00002862">
          <w:t>s</w:t>
        </w:r>
      </w:ins>
      <w:del w:id="470" w:author="Amber M Roth" w:date="2023-02-23T20:38:00Z">
        <w:r w:rsidR="006011A0" w:rsidDel="00002862">
          <w:delText>S</w:delText>
        </w:r>
      </w:del>
      <w:r w:rsidR="006011A0">
        <w:t xml:space="preserve">pring 2021, </w:t>
      </w:r>
      <w:r w:rsidR="00301C21">
        <w:t>with</w:t>
      </w:r>
      <w:r w:rsidR="006011A0">
        <w:t xml:space="preserve"> 82 individuals record</w:t>
      </w:r>
      <w:r w:rsidR="00301C21">
        <w:t>ing</w:t>
      </w:r>
      <w:r w:rsidR="006011A0">
        <w:t xml:space="preserve"> a </w:t>
      </w:r>
      <w:commentRangeStart w:id="471"/>
      <w:r w:rsidR="006011A0">
        <w:t xml:space="preserve">total of 113 GPS locations at migratory stopovers </w:t>
      </w:r>
      <w:commentRangeEnd w:id="471"/>
      <w:r w:rsidR="00D778F1">
        <w:rPr>
          <w:rStyle w:val="CommentReference"/>
        </w:rPr>
        <w:commentReference w:id="471"/>
      </w:r>
      <w:r w:rsidR="006011A0">
        <w:t xml:space="preserve">in Pennsylvania. </w:t>
      </w:r>
      <w:del w:id="472" w:author="Erik" w:date="2022-12-27T09:58:00Z">
        <w:r w:rsidR="002D5C98" w:rsidDel="00D778F1">
          <w:delText>These data were used in conjunction with</w:delText>
        </w:r>
      </w:del>
      <w:ins w:id="473" w:author="Erik" w:date="2022-12-27T09:59:00Z">
        <w:r w:rsidR="00D778F1">
          <w:t>Breeding season s</w:t>
        </w:r>
      </w:ins>
      <w:ins w:id="474" w:author="Erik" w:date="2022-12-27T09:58:00Z">
        <w:r w:rsidR="00D778F1">
          <w:t>urvey data were available for</w:t>
        </w:r>
      </w:ins>
      <w:ins w:id="475" w:author="Erik" w:date="2022-12-27T09:59:00Z">
        <w:r w:rsidR="00D778F1">
          <w:t xml:space="preserve"> 770 locations along</w:t>
        </w:r>
      </w:ins>
      <w:r w:rsidR="002D5C98">
        <w:t xml:space="preserve"> </w:t>
      </w:r>
      <w:r w:rsidR="00482976">
        <w:t>77</w:t>
      </w:r>
      <w:r w:rsidR="002D5C98">
        <w:t xml:space="preserve"> </w:t>
      </w:r>
      <w:ins w:id="476" w:author="Erik" w:date="2022-12-27T09:58:00Z">
        <w:r w:rsidR="00D778F1">
          <w:t xml:space="preserve">American Woodcock </w:t>
        </w:r>
      </w:ins>
      <w:r w:rsidR="002D5C98">
        <w:t>Singing Ground Survey</w:t>
      </w:r>
      <w:ins w:id="477" w:author="Erik" w:date="2022-12-27T09:58:00Z">
        <w:r w:rsidR="00D778F1">
          <w:t xml:space="preserve"> routes</w:t>
        </w:r>
      </w:ins>
      <w:r w:rsidR="002D5C98">
        <w:t xml:space="preserve"> and </w:t>
      </w:r>
      <w:r w:rsidR="00DE5F74">
        <w:t>80</w:t>
      </w:r>
      <w:ins w:id="478" w:author="Erik" w:date="2022-12-27T09:59:00Z">
        <w:r w:rsidR="00D778F1">
          <w:t>0 locations along 80</w:t>
        </w:r>
      </w:ins>
      <w:r w:rsidR="00DE5F74">
        <w:t xml:space="preserve"> </w:t>
      </w:r>
      <w:r w:rsidR="002D5C98">
        <w:t xml:space="preserve">Pennsylvania Game Commission </w:t>
      </w:r>
      <w:r w:rsidR="002D5C98">
        <w:lastRenderedPageBreak/>
        <w:t xml:space="preserve">survey </w:t>
      </w:r>
      <w:r w:rsidR="00D0534D">
        <w:t>routes</w:t>
      </w:r>
      <w:del w:id="479" w:author="Erik" w:date="2022-12-27T09:59:00Z">
        <w:r w:rsidR="00D0534D" w:rsidDel="00D778F1">
          <w:delText xml:space="preserve">, with </w:delText>
        </w:r>
        <w:r w:rsidR="00653EB8" w:rsidDel="00D778F1">
          <w:delText>10</w:delText>
        </w:r>
        <w:r w:rsidR="00D0534D" w:rsidDel="00D778F1">
          <w:delText xml:space="preserve"> points per route, to create breeding and migratory season distribution models</w:delText>
        </w:r>
      </w:del>
      <w:r w:rsidR="00D0534D">
        <w:t xml:space="preserve">. </w:t>
      </w:r>
      <w:commentRangeEnd w:id="464"/>
      <w:r w:rsidR="00D778F1">
        <w:rPr>
          <w:rStyle w:val="CommentReference"/>
        </w:rPr>
        <w:commentReference w:id="464"/>
      </w:r>
      <w:r w:rsidR="00E22549">
        <w:t xml:space="preserve">The </w:t>
      </w:r>
      <w:commentRangeStart w:id="480"/>
      <w:r w:rsidR="00E22549">
        <w:t xml:space="preserve">most </w:t>
      </w:r>
      <w:del w:id="481" w:author="Erik" w:date="2022-12-27T10:01:00Z">
        <w:r w:rsidR="00E22549" w:rsidDel="00D778F1">
          <w:delText xml:space="preserve">informative </w:delText>
        </w:r>
      </w:del>
      <w:commentRangeEnd w:id="480"/>
      <w:ins w:id="482" w:author="Erik" w:date="2022-12-27T10:01:00Z">
        <w:r w:rsidR="00D778F1">
          <w:t xml:space="preserve">predictive </w:t>
        </w:r>
      </w:ins>
      <w:r w:rsidR="00D778F1">
        <w:rPr>
          <w:rStyle w:val="CommentReference"/>
        </w:rPr>
        <w:commentReference w:id="480"/>
      </w:r>
      <w:ins w:id="483" w:author="Erik" w:date="2022-12-27T10:01:00Z">
        <w:r w:rsidR="00D778F1">
          <w:rPr>
            <w:rStyle w:val="CommentReference"/>
          </w:rPr>
          <w:t>(</w:t>
        </w:r>
        <w:r w:rsidR="00D778F1">
          <w:t xml:space="preserve">AUC of 0.83) </w:t>
        </w:r>
      </w:ins>
      <w:r w:rsidR="00B1316A">
        <w:t>breeding season</w:t>
      </w:r>
      <w:r w:rsidR="00E22549">
        <w:t xml:space="preserve"> model was the </w:t>
      </w:r>
      <w:r w:rsidR="001976F4">
        <w:t>most constrained</w:t>
      </w:r>
      <w:r w:rsidR="00E22549">
        <w:t xml:space="preserve"> model, for which all </w:t>
      </w:r>
      <w:r w:rsidR="0083247A">
        <w:t xml:space="preserve">unpredictive and </w:t>
      </w:r>
      <w:r w:rsidR="00E22549">
        <w:t xml:space="preserve">autocorrelated variables </w:t>
      </w:r>
      <w:del w:id="484" w:author="Erik" w:date="2022-12-27T10:00:00Z">
        <w:r w:rsidR="00E22549" w:rsidDel="00D778F1">
          <w:delText>had been</w:delText>
        </w:r>
      </w:del>
      <w:ins w:id="485" w:author="Erik" w:date="2022-12-27T10:00:00Z">
        <w:r w:rsidR="00D778F1">
          <w:t>were</w:t>
        </w:r>
      </w:ins>
      <w:r w:rsidR="00E22549">
        <w:t xml:space="preserve"> removed. This </w:t>
      </w:r>
      <w:del w:id="486" w:author="Erik" w:date="2022-12-27T10:01:00Z">
        <w:r w:rsidR="00E22549" w:rsidDel="00D778F1">
          <w:delText>produced a model with an AUC of 0.</w:delText>
        </w:r>
        <w:r w:rsidR="00B1316A" w:rsidDel="00D778F1">
          <w:delText>83</w:delText>
        </w:r>
        <w:r w:rsidR="00E22549" w:rsidDel="00D778F1">
          <w:delText xml:space="preserve">, which </w:delText>
        </w:r>
      </w:del>
      <w:ins w:id="487" w:author="Erik" w:date="2022-12-27T10:01:00Z">
        <w:r w:rsidR="00D778F1">
          <w:t xml:space="preserve">model </w:t>
        </w:r>
      </w:ins>
      <w:r w:rsidR="00E22549">
        <w:t>was heavily informed by landscape variables at</w:t>
      </w:r>
      <w:del w:id="488" w:author="Erik" w:date="2022-12-27T10:01:00Z">
        <w:r w:rsidR="00E22549" w:rsidDel="00D778F1">
          <w:delText xml:space="preserve"> the</w:delText>
        </w:r>
      </w:del>
      <w:r w:rsidR="00E22549">
        <w:t xml:space="preserve"> 5 and 10 k</w:t>
      </w:r>
      <w:ins w:id="489" w:author="Erik" w:date="2022-12-27T10:01:00Z">
        <w:r w:rsidR="00D778F1">
          <w:t>m</w:t>
        </w:r>
      </w:ins>
      <w:del w:id="490" w:author="Erik" w:date="2022-12-27T10:01:00Z">
        <w:r w:rsidR="00E22549" w:rsidDel="00D778F1">
          <w:delText>ilometer</w:delText>
        </w:r>
      </w:del>
      <w:r w:rsidR="00E22549">
        <w:t xml:space="preserve"> scales (Table </w:t>
      </w:r>
      <w:r w:rsidR="007F269D">
        <w:t>1</w:t>
      </w:r>
      <w:r w:rsidR="00E22549">
        <w:t>).</w:t>
      </w:r>
      <w:r w:rsidR="001C19A5">
        <w:t xml:space="preserve"> </w:t>
      </w:r>
      <w:r w:rsidR="00E22549">
        <w:t>No variables at the finest landscape scale (</w:t>
      </w:r>
      <w:commentRangeStart w:id="491"/>
      <w:r w:rsidR="00E22549">
        <w:t>500m</w:t>
      </w:r>
      <w:commentRangeEnd w:id="491"/>
      <w:r w:rsidR="00D778F1">
        <w:rPr>
          <w:rStyle w:val="CommentReference"/>
        </w:rPr>
        <w:commentReference w:id="491"/>
      </w:r>
      <w:r w:rsidR="00E22549">
        <w:t>)</w:t>
      </w:r>
      <w:ins w:id="492" w:author="Erik" w:date="2022-12-27T10:02:00Z">
        <w:r w:rsidR="00D778F1">
          <w:t>,</w:t>
        </w:r>
      </w:ins>
      <w:r w:rsidR="00E22549">
        <w:t xml:space="preserve"> or in the suite of moisture variables</w:t>
      </w:r>
      <w:ins w:id="493" w:author="Erik" w:date="2022-12-27T10:02:00Z">
        <w:r w:rsidR="00D778F1">
          <w:t>,</w:t>
        </w:r>
      </w:ins>
      <w:r w:rsidR="00E22549">
        <w:t xml:space="preserve"> were included in th</w:t>
      </w:r>
      <w:r w:rsidR="00285850">
        <w:t xml:space="preserve">e most informative model. </w:t>
      </w:r>
      <w:commentRangeStart w:id="494"/>
      <w:del w:id="495" w:author="Erik" w:date="2022-12-27T10:02:00Z">
        <w:r w:rsidR="001C19A5" w:rsidDel="00D778F1">
          <w:delText xml:space="preserve">While random forest models do not provide coefficients that can be used to determine the impact of each covariate on the model, </w:delText>
        </w:r>
        <w:commentRangeEnd w:id="494"/>
        <w:r w:rsidR="00D778F1" w:rsidDel="00D778F1">
          <w:rPr>
            <w:rStyle w:val="CommentReference"/>
          </w:rPr>
          <w:commentReference w:id="494"/>
        </w:r>
      </w:del>
      <w:ins w:id="496" w:author="Erik" w:date="2022-12-27T10:02:00Z">
        <w:r w:rsidR="00D778F1">
          <w:t>G</w:t>
        </w:r>
      </w:ins>
      <w:del w:id="497" w:author="Erik" w:date="2022-12-27T10:02:00Z">
        <w:r w:rsidR="001C19A5" w:rsidDel="00D778F1">
          <w:delText>g</w:delText>
        </w:r>
      </w:del>
      <w:r w:rsidR="001C19A5">
        <w:t>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w:t>
      </w:r>
      <w:ins w:id="498" w:author="Erik" w:date="2022-12-27T10:03:00Z">
        <w:r w:rsidR="00D778F1">
          <w:t xml:space="preserve"> (Fig. 3)</w:t>
        </w:r>
      </w:ins>
      <w:r w:rsidR="00285850">
        <w:t xml:space="preserve">. </w:t>
      </w:r>
      <w:r w:rsidR="001C19A5">
        <w:t>Suitability was highest</w:t>
      </w:r>
      <w:r w:rsidR="001C19A5">
        <w:rPr>
          <w:rStyle w:val="CommentReference"/>
        </w:rPr>
        <w:t xml:space="preserve"> </w:t>
      </w:r>
      <w:r w:rsidR="00285850">
        <w:t>for landscapes</w:t>
      </w:r>
      <w:r w:rsidR="001C19A5" w:rsidRPr="001C19A5">
        <w:t xml:space="preserve"> </w:t>
      </w:r>
      <w:del w:id="499" w:author="Erik" w:date="2022-12-27T10:04:00Z">
        <w:r w:rsidR="001C19A5" w:rsidDel="00D778F1">
          <w:delText>at the 10km scale</w:delText>
        </w:r>
        <w:r w:rsidR="00285850" w:rsidDel="00D778F1">
          <w:delText xml:space="preserve"> </w:delText>
        </w:r>
      </w:del>
      <w:r w:rsidR="00285850">
        <w:t xml:space="preserve">with </w:t>
      </w:r>
      <w:r w:rsidR="00523701">
        <w:t>0 – 25%</w:t>
      </w:r>
      <w:r w:rsidR="00285850">
        <w:t xml:space="preserve"> developed land area, </w:t>
      </w:r>
      <w:r w:rsidR="00523701">
        <w:t>0 – 50%</w:t>
      </w:r>
      <w:r w:rsidR="00285850">
        <w:t xml:space="preserve"> agricultural land area, and aggregation index values of 80 – 100</w:t>
      </w:r>
      <w:ins w:id="500" w:author="Erik" w:date="2022-12-27T10:04:00Z">
        <w:r w:rsidR="00D778F1">
          <w:t>, all at the 10km scale</w:t>
        </w:r>
      </w:ins>
      <w:r w:rsidR="00285850">
        <w:t xml:space="preserve">. At the 5km scale, the </w:t>
      </w:r>
      <w:r w:rsidR="001976F4">
        <w:t>breeding season</w:t>
      </w:r>
      <w:r w:rsidR="00285850">
        <w:t xml:space="preserve"> model also showed </w:t>
      </w:r>
      <w:r w:rsidR="001C19A5">
        <w:t>high suitability</w:t>
      </w:r>
      <w:r w:rsidR="00285850">
        <w:t xml:space="preserve"> </w:t>
      </w:r>
      <w:del w:id="501" w:author="Erik" w:date="2022-12-27T10:04:00Z">
        <w:r w:rsidR="00285850" w:rsidDel="00D778F1">
          <w:delText xml:space="preserve">for </w:delText>
        </w:r>
      </w:del>
      <w:ins w:id="502" w:author="Erik" w:date="2022-12-27T10:04:00Z">
        <w:r w:rsidR="00D778F1">
          <w:t xml:space="preserve">in </w:t>
        </w:r>
      </w:ins>
      <w:r w:rsidR="00285850">
        <w:t xml:space="preserve">landscapes </w:t>
      </w:r>
      <w:r w:rsidR="00523701">
        <w:t xml:space="preserve">with 30 – 100% forest cover </w:t>
      </w:r>
      <w:r w:rsidR="00285850">
        <w:t xml:space="preserve">(Fig. </w:t>
      </w:r>
      <w:r w:rsidR="007F269D">
        <w:t>3</w:t>
      </w:r>
      <w:r w:rsidR="00285850">
        <w:t>).</w:t>
      </w:r>
    </w:p>
    <w:p w14:paraId="60154558" w14:textId="612D4E04" w:rsidR="00C20A35" w:rsidRDefault="00C20A35" w:rsidP="00783994">
      <w:pPr>
        <w:spacing w:line="480" w:lineRule="auto"/>
      </w:pPr>
      <w:r>
        <w:tab/>
      </w:r>
      <w:r w:rsidR="00285850">
        <w:t xml:space="preserve">The most </w:t>
      </w:r>
      <w:del w:id="503" w:author="Erik" w:date="2022-12-27T10:04:00Z">
        <w:r w:rsidR="00285850" w:rsidDel="00D778F1">
          <w:delText xml:space="preserve">informative </w:delText>
        </w:r>
      </w:del>
      <w:ins w:id="504" w:author="Erik" w:date="2022-12-27T10:04:00Z">
        <w:r w:rsidR="00D778F1">
          <w:t xml:space="preserve">predictive (AUC=0.78) </w:t>
        </w:r>
      </w:ins>
      <w:r w:rsidR="00285850">
        <w:t xml:space="preserve">migratory model was the full model, including all landscape, land cover, geographic, and moisture covariates (Table </w:t>
      </w:r>
      <w:r w:rsidR="007F269D">
        <w:t>1</w:t>
      </w:r>
      <w:r w:rsidR="00285850">
        <w:t xml:space="preserve">). </w:t>
      </w:r>
      <w:del w:id="505" w:author="Erik" w:date="2022-12-27T10:05:00Z">
        <w:r w:rsidR="00285850" w:rsidDel="00D778F1">
          <w:delText>This produced a model with an AUC of 0.</w:delText>
        </w:r>
        <w:r w:rsidR="0083247A" w:rsidDel="00D778F1">
          <w:delText>78</w:delText>
        </w:r>
        <w:r w:rsidR="00285850" w:rsidDel="00D778F1">
          <w:delText xml:space="preserve">. </w:delText>
        </w:r>
      </w:del>
      <w:r w:rsidR="00285850">
        <w:t xml:space="preserve">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del w:id="506" w:author="Erik" w:date="2022-12-27T10:05:00Z">
        <w:r w:rsidR="001334F4" w:rsidDel="00D778F1">
          <w:delText xml:space="preserve">showed </w:delText>
        </w:r>
      </w:del>
      <w:ins w:id="507" w:author="Erik" w:date="2022-12-27T10:05:00Z">
        <w:r w:rsidR="00D778F1">
          <w:t xml:space="preserve">illustrated </w:t>
        </w:r>
      </w:ins>
      <w:r w:rsidR="001334F4">
        <w:t xml:space="preserve">greater tolerance </w:t>
      </w:r>
      <w:ins w:id="508" w:author="Erik" w:date="2022-12-27T10:05:00Z">
        <w:r w:rsidR="00D778F1">
          <w:t xml:space="preserve">of migrant woodcock </w:t>
        </w:r>
      </w:ins>
      <w:r w:rsidR="001334F4">
        <w:t xml:space="preserve">for </w:t>
      </w:r>
      <w:r w:rsidR="001C19A5">
        <w:t xml:space="preserve">developed and dis-aggregated landscapes at a 10km scale than the </w:t>
      </w:r>
      <w:r w:rsidR="0083247A">
        <w:t>breeding season</w:t>
      </w:r>
      <w:r w:rsidR="001C19A5">
        <w:t xml:space="preserve"> model (Fig. </w:t>
      </w:r>
      <w:r w:rsidR="007F269D">
        <w:t>3</w:t>
      </w:r>
      <w:r w:rsidR="001C19A5">
        <w:t xml:space="preserve">). </w:t>
      </w:r>
      <w:commentRangeStart w:id="509"/>
      <w:r w:rsidR="001C19A5">
        <w:t xml:space="preserve">The </w:t>
      </w:r>
      <w:commentRangeStart w:id="510"/>
      <w:r w:rsidR="001C19A5">
        <w:t xml:space="preserve">two models </w:t>
      </w:r>
      <w:ins w:id="511" w:author="Erik" w:date="2022-12-27T10:06:00Z">
        <w:r w:rsidR="00D778F1">
          <w:t>we</w:t>
        </w:r>
      </w:ins>
      <w:del w:id="512" w:author="Erik" w:date="2022-12-27T10:06:00Z">
        <w:r w:rsidR="00783994" w:rsidDel="00D778F1">
          <w:delText>a</w:delText>
        </w:r>
      </w:del>
      <w:r w:rsidR="00783994">
        <w:t xml:space="preserve">re </w:t>
      </w:r>
      <w:commentRangeEnd w:id="510"/>
      <w:r w:rsidR="00D778F1">
        <w:rPr>
          <w:rStyle w:val="CommentReference"/>
        </w:rPr>
        <w:commentReference w:id="510"/>
      </w:r>
      <w:r w:rsidR="00783994">
        <w:t>also distinguished by</w:t>
      </w:r>
      <w:r w:rsidR="001C19A5">
        <w:t xml:space="preserve"> the scale at which covariates influence</w:t>
      </w:r>
      <w:ins w:id="513" w:author="Erik" w:date="2022-12-27T10:06:00Z">
        <w:r w:rsidR="00D778F1">
          <w:t>d</w:t>
        </w:r>
      </w:ins>
      <w:r w:rsidR="001C19A5">
        <w:t xml:space="preserv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w:t>
      </w:r>
      <w:commentRangeEnd w:id="509"/>
      <w:r w:rsidR="00D778F1">
        <w:rPr>
          <w:rStyle w:val="CommentReference"/>
        </w:rPr>
        <w:commentReference w:id="509"/>
      </w:r>
      <w:r>
        <w:t xml:space="preserve"> </w:t>
      </w:r>
      <w:r w:rsidR="00783994">
        <w:t xml:space="preserve">This caused the migratory model to provide predictions at a </w:t>
      </w:r>
      <w:commentRangeStart w:id="514"/>
      <w:r w:rsidR="00783994">
        <w:t xml:space="preserve">finer spatial scale </w:t>
      </w:r>
      <w:commentRangeEnd w:id="514"/>
      <w:r w:rsidR="007750F2">
        <w:rPr>
          <w:rStyle w:val="CommentReference"/>
        </w:rPr>
        <w:commentReference w:id="514"/>
      </w:r>
      <w:r w:rsidR="00783994">
        <w:t xml:space="preserve">than </w:t>
      </w:r>
      <w:commentRangeStart w:id="515"/>
      <w:r w:rsidR="00783994">
        <w:t xml:space="preserve">the residential species distribution </w:t>
      </w:r>
      <w:commentRangeEnd w:id="515"/>
      <w:r w:rsidR="00D778F1">
        <w:rPr>
          <w:rStyle w:val="CommentReference"/>
        </w:rPr>
        <w:commentReference w:id="515"/>
      </w:r>
      <w:r w:rsidR="00783994">
        <w:t>map</w:t>
      </w:r>
      <w:r>
        <w:t xml:space="preserve"> (Fig. </w:t>
      </w:r>
      <w:r w:rsidR="007F269D">
        <w:t>4</w:t>
      </w:r>
      <w:r>
        <w:t>).</w:t>
      </w:r>
    </w:p>
    <w:p w14:paraId="72503536" w14:textId="4E191F99" w:rsidR="001B3286" w:rsidRDefault="00C20A35" w:rsidP="00611BDE">
      <w:pPr>
        <w:spacing w:line="480" w:lineRule="auto"/>
      </w:pPr>
      <w:r>
        <w:lastRenderedPageBreak/>
        <w:tab/>
      </w:r>
      <w:r w:rsidR="006050F2">
        <w:t>B</w:t>
      </w:r>
      <w:r w:rsidR="00E04F5F">
        <w:t xml:space="preserve">reeding season habitat was not evenly distributed </w:t>
      </w:r>
      <w:commentRangeStart w:id="516"/>
      <w:del w:id="517" w:author="Erik" w:date="2022-12-27T10:08:00Z">
        <w:r w:rsidR="00E04F5F" w:rsidDel="00D778F1">
          <w:delText xml:space="preserve">between </w:delText>
        </w:r>
      </w:del>
      <w:ins w:id="518" w:author="Erik" w:date="2022-12-27T10:08:00Z">
        <w:r w:rsidR="00D778F1">
          <w:t xml:space="preserve">among </w:t>
        </w:r>
        <w:commentRangeEnd w:id="516"/>
        <w:r w:rsidR="00D778F1">
          <w:rPr>
            <w:rStyle w:val="CommentReference"/>
          </w:rPr>
          <w:commentReference w:id="516"/>
        </w:r>
      </w:ins>
      <w:r w:rsidR="00E04F5F">
        <w:t>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5EBF14C" w14:textId="77777777" w:rsidR="001B3286" w:rsidRDefault="001B3286" w:rsidP="001B3286">
      <w:pPr>
        <w:spacing w:line="480" w:lineRule="auto"/>
      </w:pPr>
    </w:p>
    <w:p w14:paraId="5794D2C4" w14:textId="5BB4D7D4" w:rsidR="001361FF" w:rsidRDefault="001B3286" w:rsidP="001B3286">
      <w:pPr>
        <w:spacing w:line="480" w:lineRule="auto"/>
        <w:sectPr w:rsidR="001361FF">
          <w:footerReference w:type="default" r:id="rId13"/>
          <w:pgSz w:w="12240" w:h="15840"/>
          <w:pgMar w:top="1440" w:right="1440" w:bottom="1440" w:left="1440" w:header="720" w:footer="720" w:gutter="0"/>
          <w:cols w:space="720"/>
          <w:docGrid w:linePitch="360"/>
        </w:sectPr>
      </w:pPr>
      <w:commentRangeStart w:id="519"/>
      <w:r>
        <w:t xml:space="preserve">Table </w:t>
      </w:r>
      <w:r w:rsidR="00AB7B7E">
        <w:t>1</w:t>
      </w:r>
      <w:r>
        <w:t xml:space="preserve">. </w:t>
      </w:r>
      <w:commentRangeEnd w:id="519"/>
      <w:r w:rsidR="00002862">
        <w:rPr>
          <w:rStyle w:val="CommentReference"/>
        </w:rPr>
        <w:commentReference w:id="519"/>
      </w:r>
      <w:r>
        <w:t xml:space="preserve">Variables selected via backwards variable selection in VSURF for the migratory and </w:t>
      </w:r>
      <w:r w:rsidR="00564097">
        <w:t>breeding season</w:t>
      </w:r>
      <w:r>
        <w:t xml:space="preserve"> models. The migratory model employs the full set of variables, while the </w:t>
      </w:r>
      <w:r w:rsidR="00F10E9D">
        <w:t>breeding season</w:t>
      </w:r>
      <w:r>
        <w:t xml:space="preserve"> model uses a subset of variables inclined towards coarse resolution landscape variables.</w:t>
      </w:r>
    </w:p>
    <w:p w14:paraId="03668119" w14:textId="5F14A682" w:rsidR="001361FF" w:rsidRDefault="007252AA" w:rsidP="001361FF">
      <w:pPr>
        <w:spacing w:line="480" w:lineRule="auto"/>
        <w:jc w:val="center"/>
      </w:pPr>
      <w:r>
        <w:rPr>
          <w:noProof/>
          <w:sz w:val="16"/>
          <w:szCs w:val="16"/>
        </w:rPr>
        <w:lastRenderedPageBreak/>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394FC8E2" w:rsidR="001361FF" w:rsidRDefault="001361FF" w:rsidP="001B3286">
      <w:pPr>
        <w:spacing w:line="480" w:lineRule="auto"/>
      </w:pPr>
      <w:r>
        <w:t xml:space="preserve">Figure </w:t>
      </w:r>
      <w:r w:rsidR="00FE0167">
        <w:t>3</w:t>
      </w:r>
      <w:r>
        <w:t xml:space="preserve">. Comparison of relationships between landscape variables and habitat suitability for migratory and </w:t>
      </w:r>
      <w:r w:rsidR="001976F4">
        <w:t>breeding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5C6DE2D9" w:rsidR="00A35E02" w:rsidRDefault="00E3049C" w:rsidP="00B111E8">
      <w:pPr>
        <w:spacing w:line="480" w:lineRule="auto"/>
        <w:jc w:val="center"/>
      </w:pPr>
      <w:r>
        <w:rPr>
          <w:noProof/>
        </w:rPr>
        <w:lastRenderedPageBreak/>
        <w:drawing>
          <wp:inline distT="0" distB="0" distL="0" distR="0" wp14:anchorId="3E55F007" wp14:editId="22A88228">
            <wp:extent cx="3895725" cy="47822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97722" cy="4784704"/>
                    </a:xfrm>
                    <a:prstGeom prst="rect">
                      <a:avLst/>
                    </a:prstGeom>
                    <a:noFill/>
                    <a:ln>
                      <a:noFill/>
                    </a:ln>
                  </pic:spPr>
                </pic:pic>
              </a:graphicData>
            </a:graphic>
          </wp:inline>
        </w:drawing>
      </w:r>
    </w:p>
    <w:p w14:paraId="6848D83B" w14:textId="79E99460" w:rsidR="00427616" w:rsidRDefault="00A35E02" w:rsidP="00B111E8">
      <w:pPr>
        <w:spacing w:line="480" w:lineRule="auto"/>
      </w:pPr>
      <w:commentRangeStart w:id="520"/>
      <w:commentRangeStart w:id="521"/>
      <w:r>
        <w:t xml:space="preserve">Figure </w:t>
      </w:r>
      <w:r w:rsidR="00FE0167">
        <w:t>4</w:t>
      </w:r>
      <w:r>
        <w:t xml:space="preserve">. </w:t>
      </w:r>
      <w:r w:rsidR="00571FE0">
        <w:t xml:space="preserve">Breeding and </w:t>
      </w:r>
      <w:r w:rsidR="00E23F13">
        <w:t xml:space="preserve">migratory layers suggest that </w:t>
      </w:r>
      <w:r w:rsidR="000B754A">
        <w:t xml:space="preserve">woodcock select habitat at different scales in different seasons. </w:t>
      </w:r>
      <w:r w:rsidR="00E55A0C">
        <w:t>This also shows that certain areas which are not productive for breeding season habitat management</w:t>
      </w:r>
      <w:r w:rsidR="00C64BC5">
        <w:t xml:space="preserve">, such as </w:t>
      </w:r>
      <w:commentRangeEnd w:id="520"/>
      <w:r w:rsidR="00D778F1">
        <w:rPr>
          <w:rStyle w:val="CommentReference"/>
        </w:rPr>
        <w:commentReference w:id="520"/>
      </w:r>
      <w:commentRangeEnd w:id="521"/>
      <w:r w:rsidR="00C41F5B">
        <w:rPr>
          <w:rStyle w:val="CommentReference"/>
        </w:rPr>
        <w:commentReference w:id="521"/>
      </w:r>
      <w:r w:rsidR="00C64BC5">
        <w:t>southeastern Pennsylvania, may</w:t>
      </w:r>
      <w:r w:rsidR="00A805D3">
        <w:t xml:space="preserve"> be productive for migratory habitat management.</w:t>
      </w:r>
      <w:r w:rsidR="00427616">
        <w:br w:type="page"/>
      </w:r>
    </w:p>
    <w:p w14:paraId="4D9C4E5D" w14:textId="2C7A4D7C" w:rsidR="0047632B" w:rsidRDefault="00955C75" w:rsidP="00955C75">
      <w:pPr>
        <w:spacing w:line="480" w:lineRule="auto"/>
        <w:jc w:val="center"/>
      </w:pPr>
      <w:r>
        <w:rPr>
          <w:noProof/>
        </w:rPr>
        <w:lastRenderedPageBreak/>
        <w:drawing>
          <wp:inline distT="0" distB="0" distL="0" distR="0" wp14:anchorId="13D2032C" wp14:editId="031DE22B">
            <wp:extent cx="5943600" cy="5200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0771417" w14:textId="5C963F45" w:rsidR="008A2494" w:rsidRDefault="008A2494" w:rsidP="00F1251E">
      <w:pPr>
        <w:spacing w:line="480" w:lineRule="auto"/>
      </w:pPr>
      <w:commentRangeStart w:id="522"/>
      <w:commentRangeStart w:id="523"/>
      <w:commentRangeStart w:id="524"/>
      <w:r>
        <w:t xml:space="preserve">Figure </w:t>
      </w:r>
      <w:r w:rsidR="00FE0167">
        <w:t>5</w:t>
      </w:r>
      <w:commentRangeEnd w:id="522"/>
      <w:r w:rsidR="00037628">
        <w:rPr>
          <w:rStyle w:val="CommentReference"/>
        </w:rPr>
        <w:commentReference w:id="522"/>
      </w:r>
      <w:r>
        <w:t xml:space="preserve">. Migratory and breeding season habitat suitability </w:t>
      </w:r>
      <w:ins w:id="525" w:author="Amber M Roth" w:date="2023-02-20T22:24:00Z">
        <w:r w:rsidR="00B835CC">
          <w:t xml:space="preserve">for woodcock </w:t>
        </w:r>
      </w:ins>
      <w:ins w:id="526" w:author="Amber M Roth" w:date="2023-02-20T22:21:00Z">
        <w:r w:rsidR="00B835CC">
          <w:t xml:space="preserve">by EPA level 3 ecoregion </w:t>
        </w:r>
      </w:ins>
      <w:del w:id="527" w:author="Amber M Roth" w:date="2023-02-20T22:24:00Z">
        <w:r w:rsidDel="00B835CC">
          <w:delText xml:space="preserve">for woodcock </w:delText>
        </w:r>
      </w:del>
      <w:r>
        <w:t>in Pennsylvania</w:t>
      </w:r>
      <w:del w:id="528" w:author="Amber M Roth" w:date="2023-02-20T22:21:00Z">
        <w:r w:rsidDel="00B835CC">
          <w:delText>, broken out</w:delText>
        </w:r>
      </w:del>
      <w:r>
        <w:t xml:space="preserve"> </w:t>
      </w:r>
      <w:del w:id="529" w:author="Amber M Roth" w:date="2023-02-20T22:21:00Z">
        <w:r w:rsidDel="00B835CC">
          <w:delText xml:space="preserve">by EPA level 3 ecoregion </w:delText>
        </w:r>
      </w:del>
      <w:r w:rsidR="00B71DF0" w:rsidRPr="00B71DF0">
        <w:rPr>
          <w:noProof/>
        </w:rPr>
        <w:t>(Omernik and Griffith 2014)</w:t>
      </w:r>
      <w:r w:rsidR="00F1251E">
        <w:t xml:space="preserve">. </w:t>
      </w:r>
      <w:del w:id="530" w:author="Amber M Roth" w:date="2023-02-20T22:20:00Z">
        <w:r w:rsidR="00F1251E" w:rsidDel="00B835CC">
          <w:delText xml:space="preserve">Most of the difference between the distribution of migratory </w:delText>
        </w:r>
        <w:commentRangeEnd w:id="523"/>
        <w:r w:rsidR="00D778F1" w:rsidDel="00B835CC">
          <w:rPr>
            <w:rStyle w:val="CommentReference"/>
          </w:rPr>
          <w:commentReference w:id="523"/>
        </w:r>
      </w:del>
      <w:commentRangeEnd w:id="524"/>
      <w:r w:rsidR="00037628">
        <w:rPr>
          <w:rStyle w:val="CommentReference"/>
        </w:rPr>
        <w:commentReference w:id="524"/>
      </w:r>
      <w:del w:id="531" w:author="Amber M Roth" w:date="2023-02-20T22:20:00Z">
        <w:r w:rsidR="00F1251E" w:rsidDel="00B835CC">
          <w:delText>and breeding season habitat was in the</w:delText>
        </w:r>
      </w:del>
      <w:ins w:id="532" w:author="Amber M Roth" w:date="2023-02-20T22:20:00Z">
        <w:r w:rsidR="00B835CC">
          <w:t>Three ecoregions,</w:t>
        </w:r>
      </w:ins>
      <w:r w:rsidR="00F1251E">
        <w:t xml:space="preserve"> Northern Piedmont, Middle Atlantic Coastal Plain, and </w:t>
      </w:r>
      <w:r w:rsidR="00383C2F">
        <w:t>Eastern Great Lakes Lowlands</w:t>
      </w:r>
      <w:del w:id="533" w:author="Amber M Roth" w:date="2023-02-20T22:20:00Z">
        <w:r w:rsidR="00F1251E" w:rsidDel="00B835CC">
          <w:delText xml:space="preserve"> ecoregions</w:delText>
        </w:r>
      </w:del>
      <w:r w:rsidR="00F1251E">
        <w:t>,</w:t>
      </w:r>
      <w:del w:id="534" w:author="Amber M Roth" w:date="2023-02-20T22:20:00Z">
        <w:r w:rsidR="00F1251E" w:rsidDel="00B835CC">
          <w:delText xml:space="preserve"> which</w:delText>
        </w:r>
      </w:del>
      <w:r w:rsidR="00F1251E">
        <w:t xml:space="preserve"> had mean breeding season habitat suitability values of &lt; 30% and mean migratory season habitat suitability values of &gt;60%</w:t>
      </w:r>
      <w:r w:rsidR="00D1174F">
        <w:t>.</w:t>
      </w:r>
      <w:r>
        <w:br w:type="page"/>
      </w:r>
    </w:p>
    <w:p w14:paraId="734A62B6" w14:textId="77777777" w:rsidR="005318C0" w:rsidRPr="00271779" w:rsidRDefault="005318C0" w:rsidP="004245DE">
      <w:pPr>
        <w:spacing w:line="480" w:lineRule="auto"/>
        <w:rPr>
          <w:b/>
          <w:bCs/>
        </w:rPr>
      </w:pPr>
      <w:r w:rsidRPr="00271779">
        <w:rPr>
          <w:b/>
          <w:bCs/>
        </w:rPr>
        <w:lastRenderedPageBreak/>
        <w:t>Discussion</w:t>
      </w:r>
    </w:p>
    <w:p w14:paraId="2DE587EF" w14:textId="2069F383" w:rsidR="00FB6016" w:rsidRDefault="00E57E02" w:rsidP="006C5060">
      <w:pPr>
        <w:spacing w:line="480" w:lineRule="auto"/>
      </w:pPr>
      <w:r>
        <w:tab/>
      </w:r>
      <w:r w:rsidR="00271779">
        <w:t>Our goal</w:t>
      </w:r>
      <w:r w:rsidR="001976F4">
        <w:t xml:space="preserve"> </w:t>
      </w:r>
      <w:del w:id="535" w:author="Erik" w:date="2022-12-27T10:12:00Z">
        <w:r w:rsidR="00271779" w:rsidDel="00D778F1">
          <w:delText xml:space="preserve">during this study </w:delText>
        </w:r>
      </w:del>
      <w:r w:rsidR="00513813">
        <w:t>w</w:t>
      </w:r>
      <w:r w:rsidR="001976F4">
        <w:t>as</w:t>
      </w:r>
      <w:r w:rsidR="00271779">
        <w:t xml:space="preserve"> to </w:t>
      </w:r>
      <w:r w:rsidR="00513813">
        <w:t xml:space="preserve">demonstrate </w:t>
      </w:r>
      <w:del w:id="536" w:author="Erik" w:date="2022-12-27T10:13:00Z">
        <w:r w:rsidR="009816F0" w:rsidDel="00D778F1">
          <w:delText xml:space="preserve">how decision support tools can facilitate </w:delText>
        </w:r>
        <w:r w:rsidR="00271945" w:rsidDel="00D778F1">
          <w:delText xml:space="preserve">the </w:delText>
        </w:r>
      </w:del>
      <w:r w:rsidR="009816F0">
        <w:t xml:space="preserve">integration of multiple </w:t>
      </w:r>
      <w:ins w:id="537" w:author="Amber M Roth" w:date="2023-02-20T22:50:00Z">
        <w:r w:rsidR="005B02CC">
          <w:t xml:space="preserve">spatial </w:t>
        </w:r>
      </w:ins>
      <w:r w:rsidR="007C2C61">
        <w:t xml:space="preserve">distribution models </w:t>
      </w:r>
      <w:r w:rsidR="00B34243">
        <w:t xml:space="preserve">into a single </w:t>
      </w:r>
      <w:commentRangeStart w:id="538"/>
      <w:r w:rsidR="00FB6016">
        <w:t>decision</w:t>
      </w:r>
      <w:del w:id="539" w:author="Erik" w:date="2022-12-27T10:13:00Z">
        <w:r w:rsidR="00FB6016" w:rsidDel="00D778F1">
          <w:delText>-making</w:delText>
        </w:r>
        <w:r w:rsidR="00B34243" w:rsidDel="00D778F1">
          <w:delText xml:space="preserve"> framework</w:delText>
        </w:r>
      </w:del>
      <w:ins w:id="540" w:author="Erik" w:date="2022-12-27T10:13:00Z">
        <w:r w:rsidR="00D778F1">
          <w:t xml:space="preserve"> sup</w:t>
        </w:r>
      </w:ins>
      <w:commentRangeEnd w:id="538"/>
      <w:ins w:id="541" w:author="Erik" w:date="2022-12-27T10:14:00Z">
        <w:r w:rsidR="00D778F1">
          <w:rPr>
            <w:rStyle w:val="CommentReference"/>
          </w:rPr>
          <w:commentReference w:id="538"/>
        </w:r>
      </w:ins>
      <w:ins w:id="542" w:author="Erik" w:date="2022-12-27T10:13:00Z">
        <w:r w:rsidR="00D778F1">
          <w:t>port tool</w:t>
        </w:r>
      </w:ins>
      <w:r w:rsidR="00B34243">
        <w:t>.</w:t>
      </w:r>
      <w:r w:rsidR="00B72C12">
        <w:t xml:space="preserve"> </w:t>
      </w:r>
      <w:r w:rsidR="00C07BAF">
        <w:t>For our</w:t>
      </w:r>
      <w:r w:rsidR="00FB6016">
        <w:t xml:space="preserve"> case study, </w:t>
      </w:r>
      <w:r w:rsidR="00C07BAF">
        <w:t xml:space="preserve">we show that American </w:t>
      </w:r>
      <w:r w:rsidR="00E142B9">
        <w:t>w</w:t>
      </w:r>
      <w:r w:rsidR="00C07BAF">
        <w:t xml:space="preserve">oodcock occur in </w:t>
      </w:r>
      <w:r w:rsidR="001247FA">
        <w:t xml:space="preserve">distinctly different habitat during the breeding and migratory </w:t>
      </w:r>
      <w:del w:id="543" w:author="Amber M Roth" w:date="2023-02-23T20:40:00Z">
        <w:r w:rsidR="00CF23AB" w:rsidDel="00433C56">
          <w:delText xml:space="preserve">seasons </w:delText>
        </w:r>
      </w:del>
      <w:ins w:id="544" w:author="Amber M Roth" w:date="2023-02-23T20:40:00Z">
        <w:r w:rsidR="00433C56">
          <w:t xml:space="preserve">stages </w:t>
        </w:r>
      </w:ins>
      <w:r w:rsidR="00CF23AB">
        <w:t>in Pennsylvania</w:t>
      </w:r>
      <w:r w:rsidR="00494D37">
        <w:t>. A</w:t>
      </w:r>
      <w:ins w:id="545" w:author="Amber M Roth" w:date="2023-02-23T20:41:00Z">
        <w:r w:rsidR="00433C56">
          <w:t xml:space="preserve"> planning </w:t>
        </w:r>
      </w:ins>
      <w:del w:id="546" w:author="Amber M Roth" w:date="2023-02-23T20:41:00Z">
        <w:r w:rsidR="00494D37" w:rsidDel="00433C56">
          <w:delText xml:space="preserve"> breeding habitat only </w:delText>
        </w:r>
      </w:del>
      <w:r w:rsidR="00494D37">
        <w:t xml:space="preserve">approach </w:t>
      </w:r>
      <w:ins w:id="547" w:author="Amber M Roth" w:date="2023-02-23T20:41:00Z">
        <w:r w:rsidR="00433C56">
          <w:t xml:space="preserve">using only breeding habitat </w:t>
        </w:r>
      </w:ins>
      <w:r w:rsidR="008E0EF9">
        <w:t xml:space="preserve">would have </w:t>
      </w:r>
      <w:r w:rsidR="00D211C0">
        <w:t>overlooked</w:t>
      </w:r>
      <w:r w:rsidR="008C0EF3">
        <w:t xml:space="preserve"> stopover habitat for woodcock </w:t>
      </w:r>
      <w:r w:rsidR="00F84156">
        <w:t>in southeastern Pennsylvania</w:t>
      </w:r>
      <w:r w:rsidR="007141E3">
        <w:t>, where there is little breeding habitat</w:t>
      </w:r>
      <w:r w:rsidR="004C0D0E">
        <w:t xml:space="preserve"> but considerable migratory traffic</w:t>
      </w:r>
      <w:r w:rsidR="000668A8">
        <w:t>. By including information about both seasons, with the ability to customize seasonal weights</w:t>
      </w:r>
      <w:r w:rsidR="00D64493">
        <w:t xml:space="preserve">, users can decide the extent to which they </w:t>
      </w:r>
      <w:del w:id="548" w:author="Erik" w:date="2022-12-27T10:14:00Z">
        <w:r w:rsidR="00D64493" w:rsidDel="00D778F1">
          <w:delText xml:space="preserve">believe </w:delText>
        </w:r>
      </w:del>
      <w:ins w:id="549" w:author="Erik" w:date="2022-12-27T10:14:00Z">
        <w:r w:rsidR="00D778F1">
          <w:t xml:space="preserve">prioritize </w:t>
        </w:r>
      </w:ins>
      <w:r w:rsidR="00D64493">
        <w:t xml:space="preserve">each </w:t>
      </w:r>
      <w:del w:id="550" w:author="Amber M Roth" w:date="2023-02-20T22:51:00Z">
        <w:r w:rsidR="00D64493" w:rsidDel="005B02CC">
          <w:delText>seasonal</w:delText>
        </w:r>
        <w:r w:rsidR="00E504A5" w:rsidDel="005B02CC">
          <w:delText xml:space="preserve"> </w:delText>
        </w:r>
      </w:del>
      <w:r w:rsidR="00E504A5">
        <w:t xml:space="preserve">habitat </w:t>
      </w:r>
      <w:del w:id="551" w:author="Erik" w:date="2022-12-27T10:14:00Z">
        <w:r w:rsidR="00E504A5" w:rsidDel="00D778F1">
          <w:delText xml:space="preserve">is a priority </w:delText>
        </w:r>
      </w:del>
      <w:r w:rsidR="00E504A5">
        <w:t xml:space="preserve">for </w:t>
      </w:r>
      <w:del w:id="552" w:author="Erik" w:date="2022-12-27T10:15:00Z">
        <w:r w:rsidR="00E504A5" w:rsidDel="00D778F1">
          <w:delText xml:space="preserve">their </w:delText>
        </w:r>
      </w:del>
      <w:r w:rsidR="00E504A5">
        <w:t>management, and determine which sites are best suited for management based on that prioritization.</w:t>
      </w:r>
    </w:p>
    <w:p w14:paraId="009D199B" w14:textId="17505EE3" w:rsidR="00B72C12" w:rsidRDefault="00D211C0" w:rsidP="00B72C12">
      <w:pPr>
        <w:spacing w:line="480" w:lineRule="auto"/>
      </w:pPr>
      <w:r>
        <w:tab/>
        <w:t xml:space="preserve">We found </w:t>
      </w:r>
      <w:commentRangeStart w:id="553"/>
      <w:r>
        <w:t xml:space="preserve">that </w:t>
      </w:r>
      <w:r w:rsidR="00041A4C">
        <w:t xml:space="preserve">woodcock select habitat </w:t>
      </w:r>
      <w:commentRangeEnd w:id="553"/>
      <w:r w:rsidR="00D778F1">
        <w:rPr>
          <w:rStyle w:val="CommentReference"/>
        </w:rPr>
        <w:commentReference w:id="553"/>
      </w:r>
      <w:r w:rsidR="00041A4C">
        <w:t xml:space="preserve">at radically different scales between seasons, demonstrating </w:t>
      </w:r>
      <w:r w:rsidR="00570A33">
        <w:t>that</w:t>
      </w:r>
      <w:r w:rsidR="00E75B50">
        <w:t xml:space="preserve"> migra</w:t>
      </w:r>
      <w:r w:rsidR="006B2253">
        <w:t>tory bird management</w:t>
      </w:r>
      <w:r w:rsidR="00570A33">
        <w:t xml:space="preserve"> </w:t>
      </w:r>
      <w:r w:rsidR="006B2253">
        <w:t>across</w:t>
      </w:r>
      <w:r w:rsidR="00570A33">
        <w:t xml:space="preserve"> multiple seasons is also likely to </w:t>
      </w:r>
      <w:r w:rsidR="004A55D2">
        <w:t xml:space="preserve">need to </w:t>
      </w:r>
      <w:r w:rsidR="00570A33">
        <w:t>be multi</w:t>
      </w:r>
      <w:r w:rsidR="004A55D2">
        <w:t>-</w:t>
      </w:r>
      <w:r w:rsidR="00570A33">
        <w:t>scalar.</w:t>
      </w:r>
      <w:r w:rsidR="004A55D2">
        <w:t xml:space="preserve"> </w:t>
      </w:r>
      <w:r w:rsidR="003170C3">
        <w:t xml:space="preserve">The two models produced predictive layers with </w:t>
      </w:r>
      <w:commentRangeStart w:id="554"/>
      <w:r w:rsidR="003170C3">
        <w:t>very different spatial resolutions</w:t>
      </w:r>
      <w:commentRangeEnd w:id="554"/>
      <w:r w:rsidR="00433C56">
        <w:rPr>
          <w:rStyle w:val="CommentReference"/>
        </w:rPr>
        <w:commentReference w:id="554"/>
      </w:r>
      <w:r w:rsidR="003170C3">
        <w:t>, largely due to the role of different covariate relationships</w:t>
      </w:r>
      <w:r w:rsidR="00122C89">
        <w:t xml:space="preserve"> during each of the two seasons. During the breeding season, woodcock habitat suitability </w:t>
      </w:r>
      <w:r w:rsidR="00B0723B">
        <w:t xml:space="preserve">is dependent primarily on variables at 5 and 10 km scales, while during the migratory period habitat suitability </w:t>
      </w:r>
      <w:r w:rsidR="00F06073">
        <w:t>was additionally dependent on covariates at 500m and 1 km scales.</w:t>
      </w:r>
      <w:r w:rsidR="00E26368">
        <w:t xml:space="preserve"> </w:t>
      </w:r>
      <w:r w:rsidR="003D54CB">
        <w:t xml:space="preserve">This pattern supports past observations </w:t>
      </w:r>
      <w:r w:rsidR="001414FD">
        <w:t>that migratory birds select habitat at a finer scale during the migratory season (Stanley et al. 2021).</w:t>
      </w:r>
      <w:r w:rsidR="00E26368">
        <w:t xml:space="preserve"> </w:t>
      </w:r>
      <w:r w:rsidR="006B2253">
        <w:t xml:space="preserve">Due to these </w:t>
      </w:r>
      <w:r w:rsidR="00C17F64">
        <w:t>differences in the scale at which migratory birds select for habitat, managers may need to adjust the scale of their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w:t>
      </w:r>
      <w:proofErr w:type="gramStart"/>
      <w:r w:rsidR="00FF5482">
        <w:t>fairly uniform</w:t>
      </w:r>
      <w:proofErr w:type="gramEnd"/>
      <w:r w:rsidR="00FF5482">
        <w:t xml:space="preserve">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w:t>
      </w:r>
      <w:r w:rsidR="003C7ABE">
        <w:lastRenderedPageBreak/>
        <w:t xml:space="preserve">of habitat in areas not </w:t>
      </w:r>
      <w:r w:rsidR="00F86479">
        <w:t>traditionally targeted by</w:t>
      </w:r>
      <w:r w:rsidR="003C7ABE">
        <w:t xml:space="preserve"> </w:t>
      </w:r>
      <w:commentRangeStart w:id="555"/>
      <w:r w:rsidR="003C7ABE">
        <w:t>wildlife management</w:t>
      </w:r>
      <w:commentRangeEnd w:id="555"/>
      <w:r w:rsidR="00433C56">
        <w:rPr>
          <w:rStyle w:val="CommentReference"/>
        </w:rPr>
        <w:commentReference w:id="555"/>
      </w:r>
      <w:r w:rsidR="003C7ABE">
        <w:t>, such as urban areas.</w:t>
      </w:r>
      <w:r w:rsidR="00102577">
        <w:t xml:space="preserve"> </w:t>
      </w:r>
      <w:commentRangeStart w:id="556"/>
      <w:r w:rsidR="00C90306">
        <w:t xml:space="preserve">Habitat management </w:t>
      </w:r>
      <w:ins w:id="557" w:author="Amber M Roth" w:date="2023-02-23T20:49:00Z">
        <w:r w:rsidR="00433C56">
          <w:t>targeting</w:t>
        </w:r>
      </w:ins>
      <w:del w:id="558" w:author="Amber M Roth" w:date="2023-02-23T20:49:00Z">
        <w:r w:rsidR="00C90306" w:rsidDel="00433C56">
          <w:delText>for</w:delText>
        </w:r>
      </w:del>
      <w:r w:rsidR="00C90306">
        <w:t xml:space="preserve"> migratory habitat would likely want to match this spatial scale, focusing on the preservation of greenspaces that might be too small</w:t>
      </w:r>
      <w:r w:rsidR="003D12C1">
        <w:t xml:space="preserve"> to be managed for breeding season habitat</w:t>
      </w:r>
      <w:commentRangeEnd w:id="556"/>
      <w:r w:rsidR="000833B4">
        <w:rPr>
          <w:rStyle w:val="CommentReference"/>
        </w:rPr>
        <w:commentReference w:id="556"/>
      </w:r>
      <w:r w:rsidR="00500316">
        <w:t>.</w:t>
      </w:r>
      <w:r w:rsidR="00102577">
        <w:t xml:space="preserve"> </w:t>
      </w:r>
      <w:commentRangeStart w:id="559"/>
      <w:commentRangeStart w:id="560"/>
      <w:r w:rsidR="004A5A9C">
        <w:t xml:space="preserve">By </w:t>
      </w:r>
      <w:r w:rsidR="00734A50">
        <w:t xml:space="preserve">acknowledging that the spatial scale of selection changes between seasons, we can tailor our migratory bird management </w:t>
      </w:r>
      <w:r w:rsidR="00102577">
        <w:t>to the appropriate scale to ensure that our conservation efforts are the most successful.</w:t>
      </w:r>
      <w:commentRangeEnd w:id="559"/>
      <w:r w:rsidR="00D778F1">
        <w:rPr>
          <w:rStyle w:val="CommentReference"/>
        </w:rPr>
        <w:commentReference w:id="559"/>
      </w:r>
      <w:commentRangeEnd w:id="560"/>
      <w:r w:rsidR="00D778F1">
        <w:rPr>
          <w:rStyle w:val="CommentReference"/>
        </w:rPr>
        <w:commentReference w:id="560"/>
      </w:r>
    </w:p>
    <w:p w14:paraId="3C3CE941" w14:textId="18427CAA" w:rsidR="009E68B0" w:rsidRDefault="009E68B0" w:rsidP="00B72C12">
      <w:pPr>
        <w:spacing w:line="480" w:lineRule="auto"/>
      </w:pPr>
      <w:r>
        <w:tab/>
      </w:r>
      <w:r w:rsidR="008C135F">
        <w:t>Multi-season</w:t>
      </w:r>
      <w:del w:id="561" w:author="Erik" w:date="2022-12-27T10:18:00Z">
        <w:r w:rsidR="008C135F" w:rsidDel="00D778F1">
          <w:delText>al</w:delText>
        </w:r>
      </w:del>
      <w:r w:rsidR="008C135F">
        <w:t xml:space="preserve"> </w:t>
      </w:r>
      <w:r w:rsidR="0021142C">
        <w:t xml:space="preserve">distribution modeling may also highlight areas that are not traditionally managed for wildlife habitat. </w:t>
      </w:r>
      <w:r w:rsidR="00E0212A">
        <w:t xml:space="preserve">Our </w:t>
      </w:r>
      <w:commentRangeStart w:id="562"/>
      <w:r w:rsidR="00E0212A">
        <w:t xml:space="preserve">woodcock migratory model was much more tolerant </w:t>
      </w:r>
      <w:commentRangeEnd w:id="562"/>
      <w:r w:rsidR="00D778F1">
        <w:rPr>
          <w:rStyle w:val="CommentReference"/>
        </w:rPr>
        <w:commentReference w:id="562"/>
      </w:r>
      <w:r w:rsidR="00E0212A">
        <w:t xml:space="preserve">of developed landcover than the breeding season </w:t>
      </w:r>
      <w:r w:rsidR="002342A8">
        <w:t>model</w:t>
      </w:r>
      <w:ins w:id="563" w:author="Erik" w:date="2022-12-27T10:19:00Z">
        <w:r w:rsidR="00D778F1">
          <w:t>,</w:t>
        </w:r>
      </w:ins>
      <w:r w:rsidR="002342A8">
        <w:t xml:space="preserve"> and</w:t>
      </w:r>
      <w:r w:rsidR="00EE3BC0">
        <w:t xml:space="preserve"> predicted use of highly developed areas such as suburban Philadelphia and Pittsburg. This corresponds with </w:t>
      </w:r>
      <w:del w:id="564" w:author="Erik" w:date="2022-12-27T10:19:00Z">
        <w:r w:rsidR="00EE3BC0" w:rsidDel="00D778F1">
          <w:delText>the results</w:delText>
        </w:r>
      </w:del>
      <w:ins w:id="565" w:author="Erik" w:date="2022-12-27T10:19:00Z">
        <w:r w:rsidR="00D778F1">
          <w:t>findings</w:t>
        </w:r>
      </w:ins>
      <w:r w:rsidR="00EE3BC0">
        <w:t xml:space="preserve"> of </w:t>
      </w:r>
      <w:proofErr w:type="spellStart"/>
      <w:r w:rsidR="00022CA2">
        <w:t>Buler</w:t>
      </w:r>
      <w:proofErr w:type="spellEnd"/>
      <w:r w:rsidR="00022CA2">
        <w:t xml:space="preserve"> </w:t>
      </w:r>
      <w:r w:rsidR="002C53C2">
        <w:t>and Dawson (2014),</w:t>
      </w:r>
      <w:r w:rsidR="00EE3BC0">
        <w:t xml:space="preserve"> who found that migratory birds heavily </w:t>
      </w:r>
      <w:del w:id="566" w:author="Erik" w:date="2022-12-27T10:19:00Z">
        <w:r w:rsidR="00EE3BC0" w:rsidDel="00D778F1">
          <w:delText xml:space="preserve">utilize </w:delText>
        </w:r>
      </w:del>
      <w:ins w:id="567" w:author="Erik" w:date="2022-12-27T10:19:00Z">
        <w:r w:rsidR="00D778F1">
          <w:t>use</w:t>
        </w:r>
      </w:ins>
      <w:ins w:id="568" w:author="Amber M Roth" w:date="2023-02-23T20:52:00Z">
        <w:r w:rsidR="000833B4">
          <w:t>d</w:t>
        </w:r>
      </w:ins>
      <w:ins w:id="569" w:author="Erik" w:date="2022-12-27T10:19:00Z">
        <w:r w:rsidR="00D778F1">
          <w:t xml:space="preserve"> </w:t>
        </w:r>
      </w:ins>
      <w:r w:rsidR="00022CA2">
        <w:t xml:space="preserve">urban greenspaces during </w:t>
      </w:r>
      <w:del w:id="570" w:author="Erik" w:date="2022-12-27T10:19:00Z">
        <w:r w:rsidR="00022CA2" w:rsidDel="00D778F1">
          <w:delText>migratory s</w:delText>
        </w:r>
      </w:del>
      <w:ins w:id="571" w:author="Erik" w:date="2022-12-27T10:19:00Z">
        <w:r w:rsidR="00D778F1">
          <w:t>s</w:t>
        </w:r>
      </w:ins>
      <w:r w:rsidR="00022CA2">
        <w:t>topover</w:t>
      </w:r>
      <w:del w:id="572" w:author="Erik" w:date="2022-12-27T10:19:00Z">
        <w:r w:rsidR="00022CA2" w:rsidDel="00D778F1">
          <w:delText>s</w:delText>
        </w:r>
      </w:del>
      <w:r w:rsidR="002C53C2">
        <w:t xml:space="preserve">, presumably due to </w:t>
      </w:r>
      <w:ins w:id="573" w:author="Erik" w:date="2022-12-27T10:19:00Z">
        <w:r w:rsidR="00D778F1">
          <w:t xml:space="preserve">attraction to </w:t>
        </w:r>
      </w:ins>
      <w:r w:rsidR="00FA7A3B">
        <w:t>high</w:t>
      </w:r>
      <w:ins w:id="574" w:author="Erik" w:date="2022-12-27T10:20:00Z">
        <w:r w:rsidR="00D778F1">
          <w:t xml:space="preserve"> levels of</w:t>
        </w:r>
      </w:ins>
      <w:r w:rsidR="00FA7A3B">
        <w:t xml:space="preserve"> artificial light at night (</w:t>
      </w:r>
      <w:r w:rsidR="002E7067">
        <w:t>McLaren et al. 2018</w:t>
      </w:r>
      <w:r w:rsidR="00FA7A3B">
        <w:t>)</w:t>
      </w:r>
      <w:r w:rsidR="00022CA2">
        <w:t xml:space="preserve"> </w:t>
      </w:r>
      <w:r w:rsidR="0032388F">
        <w:t xml:space="preserve">and lack of other stopover </w:t>
      </w:r>
      <w:del w:id="575" w:author="Erik" w:date="2022-12-27T10:20:00Z">
        <w:r w:rsidR="0032388F" w:rsidDel="00D778F1">
          <w:delText>opportunities</w:delText>
        </w:r>
      </w:del>
      <w:ins w:id="576" w:author="Erik" w:date="2022-12-27T10:20:00Z">
        <w:r w:rsidR="00D778F1">
          <w:t>options</w:t>
        </w:r>
      </w:ins>
      <w:r w:rsidR="0032388F">
        <w:t xml:space="preserve">. One implication </w:t>
      </w:r>
      <w:del w:id="577" w:author="Erik" w:date="2022-12-27T10:20:00Z">
        <w:r w:rsidR="0032388F" w:rsidDel="00D778F1">
          <w:delText xml:space="preserve">of this </w:delText>
        </w:r>
      </w:del>
      <w:r w:rsidR="0032388F">
        <w:t xml:space="preserve">is that, in addition to management for woodcock at smaller spatial scales, we may need to consider management of urban greenspaces for migratory birds. </w:t>
      </w:r>
      <w:del w:id="578" w:author="Erik" w:date="2022-12-27T10:21:00Z">
        <w:r w:rsidR="0032388F" w:rsidDel="00D778F1">
          <w:delText xml:space="preserve">Despite the lack of </w:delText>
        </w:r>
        <w:r w:rsidR="008B090B" w:rsidDel="00D778F1">
          <w:delText xml:space="preserve">state gamelands in these </w:delText>
        </w:r>
        <w:commentRangeStart w:id="579"/>
        <w:r w:rsidR="008B090B" w:rsidDel="00D778F1">
          <w:delText>areas</w:delText>
        </w:r>
      </w:del>
      <w:proofErr w:type="gramStart"/>
      <w:ins w:id="580" w:author="Erik" w:date="2022-12-27T10:21:00Z">
        <w:r w:rsidR="00D778F1">
          <w:t>Generally</w:t>
        </w:r>
        <w:proofErr w:type="gramEnd"/>
        <w:r w:rsidR="00D778F1">
          <w:t xml:space="preserve"> these areas lack </w:t>
        </w:r>
        <w:del w:id="581" w:author="Amber M Roth" w:date="2023-02-23T20:57:00Z">
          <w:r w:rsidR="00D778F1" w:rsidDel="000833B4">
            <w:delText>formal</w:delText>
          </w:r>
        </w:del>
      </w:ins>
      <w:ins w:id="582" w:author="Amber M Roth" w:date="2023-02-23T20:57:00Z">
        <w:r w:rsidR="000833B4">
          <w:t>designated</w:t>
        </w:r>
      </w:ins>
      <w:ins w:id="583" w:author="Erik" w:date="2022-12-27T10:21:00Z">
        <w:r w:rsidR="00D778F1">
          <w:t xml:space="preserve"> wildlife management areas</w:t>
        </w:r>
        <w:commentRangeEnd w:id="579"/>
        <w:r w:rsidR="00D778F1">
          <w:rPr>
            <w:rStyle w:val="CommentReference"/>
          </w:rPr>
          <w:commentReference w:id="579"/>
        </w:r>
      </w:ins>
      <w:ins w:id="584" w:author="Amber M Roth" w:date="2023-02-23T20:57:00Z">
        <w:r w:rsidR="000833B4">
          <w:t xml:space="preserve"> such as game lands</w:t>
        </w:r>
      </w:ins>
      <w:r w:rsidR="008B090B">
        <w:t>,</w:t>
      </w:r>
      <w:ins w:id="585" w:author="Erik" w:date="2022-12-27T10:21:00Z">
        <w:r w:rsidR="00D778F1">
          <w:t xml:space="preserve"> so</w:t>
        </w:r>
      </w:ins>
      <w:ins w:id="586" w:author="Amber M Roth" w:date="2023-02-21T07:50:00Z">
        <w:r w:rsidR="00EB1156">
          <w:t xml:space="preserve"> </w:t>
        </w:r>
      </w:ins>
      <w:commentRangeStart w:id="587"/>
      <w:del w:id="588" w:author="Erik" w:date="2022-12-27T10:21:00Z">
        <w:r w:rsidR="008B090B" w:rsidDel="00D778F1">
          <w:delText xml:space="preserve"> wildlife</w:delText>
        </w:r>
      </w:del>
      <w:ins w:id="589" w:author="Erik" w:date="2022-12-27T10:21:00Z">
        <w:del w:id="590" w:author="Amber M Roth" w:date="2023-02-23T20:57:00Z">
          <w:r w:rsidR="00D778F1" w:rsidDel="000833B4">
            <w:delText>conservation</w:delText>
          </w:r>
        </w:del>
      </w:ins>
      <w:ins w:id="591" w:author="Amber M Roth" w:date="2023-02-23T20:57:00Z">
        <w:r w:rsidR="000833B4">
          <w:t>wildlife management</w:t>
        </w:r>
      </w:ins>
      <w:r w:rsidR="008B090B">
        <w:t xml:space="preserve"> agencies </w:t>
      </w:r>
      <w:commentRangeEnd w:id="587"/>
      <w:r w:rsidR="000833B4">
        <w:rPr>
          <w:rStyle w:val="CommentReference"/>
        </w:rPr>
        <w:commentReference w:id="587"/>
      </w:r>
      <w:r w:rsidR="008B090B">
        <w:t xml:space="preserve">may find it beneficial to engage other land management partners in these areas, such as </w:t>
      </w:r>
      <w:r w:rsidR="00BF6A98">
        <w:t xml:space="preserve">urban parks and private landowners, to conserve migratory habitat in urban greenspaces. </w:t>
      </w:r>
      <w:commentRangeStart w:id="592"/>
      <w:r w:rsidR="00F73AAD">
        <w:t xml:space="preserve">It is also worth noting that the Philadelphia suburbs include John Heinz National Wildlife Refuge at </w:t>
      </w:r>
      <w:r w:rsidR="0014589F">
        <w:t xml:space="preserve">Tinicum, an urban wildlife refuge managed by the U.S. Fish and Wildlife Service that is </w:t>
      </w:r>
      <w:r w:rsidR="00EB3D81">
        <w:t xml:space="preserve">modeled as having high migratory habitat suitability </w:t>
      </w:r>
      <w:commentRangeEnd w:id="592"/>
      <w:r w:rsidR="00D778F1">
        <w:rPr>
          <w:rStyle w:val="CommentReference"/>
        </w:rPr>
        <w:commentReference w:id="592"/>
      </w:r>
      <w:r w:rsidR="00EB3D81">
        <w:t xml:space="preserve">for woodcock. In addition to the roles that urban wildlife refuges play in </w:t>
      </w:r>
      <w:commentRangeStart w:id="593"/>
      <w:r w:rsidR="00EB3D81">
        <w:t>education and outreach</w:t>
      </w:r>
      <w:commentRangeEnd w:id="593"/>
      <w:r w:rsidR="000833B4">
        <w:rPr>
          <w:rStyle w:val="CommentReference"/>
        </w:rPr>
        <w:commentReference w:id="593"/>
      </w:r>
      <w:r w:rsidR="00EB3D81">
        <w:t xml:space="preserve">, </w:t>
      </w:r>
      <w:r w:rsidR="00CA1932">
        <w:t>these refuges may provide crucial migratory stopover habitat in areas that are otherwise not managed for wildlife.</w:t>
      </w:r>
    </w:p>
    <w:p w14:paraId="58943CC9" w14:textId="2B58D5BE" w:rsidR="00D12D83" w:rsidRDefault="00D21AA0" w:rsidP="00B72C12">
      <w:pPr>
        <w:spacing w:line="480" w:lineRule="auto"/>
      </w:pPr>
      <w:r>
        <w:lastRenderedPageBreak/>
        <w:tab/>
      </w:r>
      <w:r w:rsidR="00DD6F58">
        <w:t>The regional differences between the breeding and migratory model</w:t>
      </w:r>
      <w:r w:rsidR="001F5D02">
        <w:t>s</w:t>
      </w:r>
      <w:r w:rsidR="00DD6F58">
        <w:t xml:space="preserve"> </w:t>
      </w:r>
      <w:r w:rsidR="003B1916">
        <w:t xml:space="preserve">underscore the importance of multi-season distribution models in delineating </w:t>
      </w:r>
      <w:r w:rsidR="00A573B3">
        <w:t xml:space="preserve">regional priorities for </w:t>
      </w:r>
      <w:r w:rsidR="00312AF3">
        <w:t xml:space="preserve">migratory bird </w:t>
      </w:r>
      <w:r w:rsidR="00A573B3">
        <w:t>management.</w:t>
      </w:r>
      <w:r w:rsidR="001F5D02">
        <w:t xml:space="preserve"> For the woodcock </w:t>
      </w:r>
      <w:r w:rsidR="0075583A">
        <w:t xml:space="preserve">model, we found low breeding season suitability of the Northern Piedmont, Middle Atlantic Coastal Plain, and the Eastern Great Lakes Lowlands ecoregions, despite high </w:t>
      </w:r>
      <w:r w:rsidR="00A16E40">
        <w:t xml:space="preserve">migratory suitability. This is one example of a circumstance in which a user-weighted </w:t>
      </w:r>
      <w:r w:rsidR="00A21FDE">
        <w:t xml:space="preserve">prioritization </w:t>
      </w:r>
      <w:r w:rsidR="008F446A">
        <w:t>of seasonal habitat might be particularly effective. Managers in regions in which woodcock breeding habitat is scarce mi</w:t>
      </w:r>
      <w:r w:rsidR="006F2F38">
        <w:t>ght instead decide to prioritize migratory habitat management, for example, allowing managers to play to their regions’ strengths.</w:t>
      </w:r>
      <w:r w:rsidR="008A6948">
        <w:t xml:space="preserve"> On the other hand, a manager of an area that provides breeding habitat in a region where breeding habitat is scarce might decide </w:t>
      </w:r>
      <w:r w:rsidR="00997882">
        <w:t xml:space="preserve">that their most effective move would be to prioritize breeding habitat as much as possible. The common thread here is that there might be several effective management strategies </w:t>
      </w:r>
      <w:r w:rsidR="00D12D83">
        <w:t>based on the information provided in seasonal distribution models.</w:t>
      </w:r>
      <w:r w:rsidR="008A36F1">
        <w:t xml:space="preserve"> </w:t>
      </w:r>
      <w:r w:rsidR="00D12D83">
        <w:t>By providing these models as a part of a decision</w:t>
      </w:r>
      <w:r w:rsidR="007009CE">
        <w:t xml:space="preserve"> support tool, where the user can actively choose </w:t>
      </w:r>
      <w:del w:id="594" w:author="Amber M Roth" w:date="2023-02-23T21:06:00Z">
        <w:r w:rsidR="007009CE" w:rsidDel="009F69BA">
          <w:delText>how much to</w:delText>
        </w:r>
      </w:del>
      <w:ins w:id="595" w:author="Amber M Roth" w:date="2023-02-23T21:06:00Z">
        <w:r w:rsidR="009F69BA">
          <w:t>the relative</w:t>
        </w:r>
      </w:ins>
      <w:r w:rsidR="007009CE">
        <w:t xml:space="preserve"> weight </w:t>
      </w:r>
      <w:ins w:id="596" w:author="Amber M Roth" w:date="2023-02-23T21:07:00Z">
        <w:r w:rsidR="009F69BA">
          <w:t xml:space="preserve">of </w:t>
        </w:r>
      </w:ins>
      <w:r w:rsidR="007009CE">
        <w:t xml:space="preserve">each model, </w:t>
      </w:r>
      <w:r w:rsidR="0048286D">
        <w:t xml:space="preserve">we empower the user to </w:t>
      </w:r>
      <w:del w:id="597" w:author="Amber M Roth" w:date="2023-02-23T21:08:00Z">
        <w:r w:rsidR="0048286D" w:rsidDel="009F69BA">
          <w:delText>make those</w:delText>
        </w:r>
      </w:del>
      <w:ins w:id="598" w:author="Amber M Roth" w:date="2023-02-23T21:08:00Z">
        <w:r w:rsidR="009F69BA">
          <w:t xml:space="preserve">consider multiple </w:t>
        </w:r>
      </w:ins>
      <w:ins w:id="599" w:author="Amber M Roth" w:date="2023-02-23T21:09:00Z">
        <w:r w:rsidR="009F69BA">
          <w:t xml:space="preserve">possible </w:t>
        </w:r>
      </w:ins>
      <w:del w:id="600" w:author="Amber M Roth" w:date="2023-02-23T21:08:00Z">
        <w:r w:rsidR="0048286D" w:rsidDel="009F69BA">
          <w:delText xml:space="preserve"> </w:delText>
        </w:r>
      </w:del>
      <w:r w:rsidR="0048286D">
        <w:t xml:space="preserve">management decisions </w:t>
      </w:r>
      <w:r w:rsidR="009629D1">
        <w:t xml:space="preserve">and customize the information provided to </w:t>
      </w:r>
      <w:commentRangeStart w:id="601"/>
      <w:r w:rsidR="009629D1">
        <w:t xml:space="preserve">match </w:t>
      </w:r>
      <w:commentRangeEnd w:id="601"/>
      <w:r w:rsidR="009F69BA">
        <w:rPr>
          <w:rStyle w:val="CommentReference"/>
        </w:rPr>
        <w:commentReference w:id="601"/>
      </w:r>
      <w:r w:rsidR="009629D1">
        <w:t>their management strategy.</w:t>
      </w:r>
    </w:p>
    <w:p w14:paraId="726C8591" w14:textId="1E58B2FC" w:rsidR="005C2BD4" w:rsidRDefault="00105439" w:rsidP="009500BF">
      <w:pPr>
        <w:spacing w:line="480" w:lineRule="auto"/>
      </w:pPr>
      <w:r>
        <w:tab/>
        <w:t xml:space="preserve">We believe that </w:t>
      </w:r>
      <w:r w:rsidR="006D6268">
        <w:t xml:space="preserve">this decision support tool framework, encompassing multiple seasonal distribution </w:t>
      </w:r>
      <w:r w:rsidR="009B6EB6">
        <w:t xml:space="preserve">models, is particularly well suited to migratory bird management due to its flexibility in </w:t>
      </w:r>
      <w:ins w:id="602" w:author="Amber M Roth" w:date="2023-02-23T21:09:00Z">
        <w:r w:rsidR="009F69BA">
          <w:t xml:space="preserve">application of </w:t>
        </w:r>
      </w:ins>
      <w:ins w:id="603" w:author="Amber M Roth" w:date="2023-02-23T21:10:00Z">
        <w:r w:rsidR="009F69BA">
          <w:t xml:space="preserve">multiple </w:t>
        </w:r>
      </w:ins>
      <w:r w:rsidR="009B6EB6">
        <w:t>data sources.</w:t>
      </w:r>
      <w:r w:rsidR="00E14A00">
        <w:t xml:space="preserve"> </w:t>
      </w:r>
      <w:r w:rsidR="00801AE0">
        <w:t xml:space="preserve">One of the benefits of this type of analysis is that the breeding and migratory </w:t>
      </w:r>
      <w:commentRangeStart w:id="604"/>
      <w:r w:rsidR="00801AE0">
        <w:t xml:space="preserve">periods </w:t>
      </w:r>
      <w:commentRangeEnd w:id="604"/>
      <w:r w:rsidR="009F69BA">
        <w:rPr>
          <w:rStyle w:val="CommentReference"/>
        </w:rPr>
        <w:commentReference w:id="604"/>
      </w:r>
      <w:r w:rsidR="00801AE0">
        <w:t xml:space="preserve">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w:t>
      </w:r>
      <w:proofErr w:type="gramStart"/>
      <w:r w:rsidR="00FE58CB">
        <w:t>Individually-marked</w:t>
      </w:r>
      <w:proofErr w:type="gramEnd"/>
      <w:r w:rsidR="00FE58CB">
        <w:t xml:space="preserve"> birds with GPS transmitters are the gold standard for this type of analysis, as stopover locations can be separated from </w:t>
      </w:r>
      <w:r w:rsidR="00FE58CB">
        <w:lastRenderedPageBreak/>
        <w:t xml:space="preserve">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w:t>
      </w:r>
      <w:commentRangeStart w:id="605"/>
      <w:r w:rsidR="00801AE0">
        <w:t xml:space="preserve">migratory </w:t>
      </w:r>
      <w:r w:rsidR="00FE58CB">
        <w:t xml:space="preserve">corridor models to </w:t>
      </w:r>
      <w:del w:id="606" w:author="Amber M Roth" w:date="2023-02-23T21:14:00Z">
        <w:r w:rsidR="00FE58CB" w:rsidDel="00182CDD">
          <w:delText xml:space="preserve">determine </w:delText>
        </w:r>
        <w:r w:rsidR="005C2BD4" w:rsidDel="00182CDD">
          <w:delText>where the</w:delText>
        </w:r>
      </w:del>
      <w:ins w:id="607" w:author="Amber M Roth" w:date="2023-02-23T21:14:00Z">
        <w:r w:rsidR="00182CDD">
          <w:t>identify</w:t>
        </w:r>
      </w:ins>
      <w:r w:rsidR="005C2BD4">
        <w:t xml:space="preserve"> high</w:t>
      </w:r>
      <w:del w:id="608" w:author="Amber M Roth" w:date="2023-02-23T21:14:00Z">
        <w:r w:rsidR="005C2BD4" w:rsidDel="00182CDD">
          <w:delText>est</w:delText>
        </w:r>
      </w:del>
      <w:r w:rsidR="005C2BD4">
        <w:t xml:space="preserve"> densities of migrants</w:t>
      </w:r>
      <w:del w:id="609" w:author="Amber M Roth" w:date="2023-02-23T21:14:00Z">
        <w:r w:rsidR="005C2BD4" w:rsidDel="00182CDD">
          <w:delText xml:space="preserve"> are passing through</w:delText>
        </w:r>
      </w:del>
      <w:r w:rsidR="005C2BD4">
        <w:t xml:space="preserve">. </w:t>
      </w:r>
      <w:commentRangeEnd w:id="605"/>
      <w:r w:rsidR="00182CDD">
        <w:rPr>
          <w:rStyle w:val="CommentReference"/>
        </w:rPr>
        <w:commentReference w:id="605"/>
      </w:r>
      <w:r w:rsidR="005C2BD4">
        <w:t xml:space="preserve">With this added context, </w:t>
      </w:r>
      <w:r w:rsidR="00CA03D5">
        <w:t>decision support tool</w:t>
      </w:r>
      <w:r w:rsidR="00560AD9">
        <w:t xml:space="preserve">s incorporating multi-season </w:t>
      </w:r>
      <w:r w:rsidR="005C2BD4">
        <w:t>habitat suitability models</w:t>
      </w:r>
      <w:del w:id="610" w:author="Amber M Roth" w:date="2023-02-23T21:15:00Z">
        <w:r w:rsidR="005C2BD4" w:rsidDel="00182CDD">
          <w:delText xml:space="preserve"> could</w:delText>
        </w:r>
      </w:del>
      <w:r w:rsidR="005C2BD4">
        <w:t xml:space="preserve"> </w:t>
      </w:r>
      <w:commentRangeStart w:id="611"/>
      <w:r w:rsidR="005C2BD4">
        <w:t>provide</w:t>
      </w:r>
      <w:commentRangeEnd w:id="611"/>
      <w:r w:rsidR="00182CDD">
        <w:rPr>
          <w:rStyle w:val="CommentReference"/>
        </w:rPr>
        <w:commentReference w:id="611"/>
      </w:r>
      <w:r w:rsidR="005C2BD4">
        <w:t xml:space="preserve"> valuable </w:t>
      </w:r>
      <w:r w:rsidR="008B6750">
        <w:t>support</w:t>
      </w:r>
      <w:r w:rsidR="005C2BD4">
        <w:t xml:space="preserve"> for the management of many migratory bird species.</w:t>
      </w:r>
    </w:p>
    <w:p w14:paraId="484CEDAF" w14:textId="77777777" w:rsidR="00720867" w:rsidRPr="00FE58CB" w:rsidRDefault="00720867" w:rsidP="009500BF">
      <w:pPr>
        <w:spacing w:line="480" w:lineRule="auto"/>
        <w:rPr>
          <w:b/>
          <w:bCs/>
        </w:rPr>
      </w:pPr>
      <w:r w:rsidRPr="00FE58CB">
        <w:rPr>
          <w:b/>
          <w:bCs/>
        </w:rPr>
        <w:t xml:space="preserve">Literature </w:t>
      </w:r>
      <w:proofErr w:type="gramStart"/>
      <w:r w:rsidRPr="00FE58CB">
        <w:rPr>
          <w:b/>
          <w:bCs/>
        </w:rPr>
        <w:t>cited</w:t>
      </w:r>
      <w:proofErr w:type="gramEnd"/>
    </w:p>
    <w:p w14:paraId="4A471C87"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2F070400"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Bonter, D. N., and E. I. Greig. 2021. Over 30 Years of Standardized Bird Counts at Supplementary Feeding Stations in North America: A Citizen Science Data Report for Project FeederWatch. Frontiers in Ecology and Evolution 9. </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Buler, J. J., and D. K. Dawson. 2014. Radar analysis of fall bird migration stopover sites in the northeastern U.S. The Condor 116:357–370. Oxford Academic. </w:t>
      </w:r>
      <w:r w:rsidRPr="00AB2288">
        <w:rPr>
          <w:rFonts w:cs="Calibri"/>
          <w:noProof/>
          <w:szCs w:val="24"/>
        </w:rPr>
        <w:lastRenderedPageBreak/>
        <w:t>&lt;https://academic.oup.com/condor/article/116/3/357/5153136&gt;.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4848373C"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Clark, E. R. 1970. Woodcock status report, 1969.</w:t>
      </w:r>
      <w:r w:rsidR="00705229">
        <w:rPr>
          <w:rFonts w:cs="Calibri"/>
          <w:noProof/>
          <w:szCs w:val="24"/>
        </w:rPr>
        <w:t xml:space="preserve"> </w:t>
      </w:r>
      <w:r w:rsidR="009B3B7A" w:rsidRPr="009B3B7A">
        <w:rPr>
          <w:rFonts w:cs="Calibri"/>
          <w:noProof/>
          <w:szCs w:val="24"/>
        </w:rPr>
        <w:t>Patuxent Wildlife Research Center</w:t>
      </w:r>
      <w:r w:rsidR="009B3B7A">
        <w:rPr>
          <w:rFonts w:cs="Calibri"/>
          <w:noProof/>
          <w:szCs w:val="24"/>
        </w:rPr>
        <w:t>,</w:t>
      </w:r>
      <w:r w:rsidR="009B3B7A" w:rsidRPr="009B3B7A">
        <w:rPr>
          <w:rFonts w:cs="Calibri"/>
          <w:noProof/>
          <w:szCs w:val="24"/>
        </w:rPr>
        <w:t xml:space="preserve"> </w:t>
      </w:r>
      <w:r w:rsidR="00705229" w:rsidRPr="00705229">
        <w:rPr>
          <w:rFonts w:cs="Calibri"/>
          <w:noProof/>
          <w:szCs w:val="24"/>
        </w:rPr>
        <w:t>U.S. Fish and Wildlife Service</w:t>
      </w:r>
      <w:r w:rsidR="009B3B7A">
        <w:rPr>
          <w:rFonts w:cs="Calibri"/>
          <w:noProof/>
          <w:szCs w:val="24"/>
        </w:rPr>
        <w:t>. Laurel, Maryland.</w:t>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Genuer, R., J.-M. Poggi, and C. Tuleau-Malot. 2019. VSURF: Variable Selection Using Random Forests. &lt;https://cran.r-project.org/package=VSURF&gt;.</w:t>
      </w:r>
    </w:p>
    <w:p w14:paraId="55469FB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4FDA6326"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081A7EFA" w14:textId="5B4B3BF7" w:rsidR="00564AE1" w:rsidRPr="00AB2288" w:rsidRDefault="00564AE1" w:rsidP="00564AE1">
      <w:pPr>
        <w:widowControl w:val="0"/>
        <w:autoSpaceDE w:val="0"/>
        <w:autoSpaceDN w:val="0"/>
        <w:adjustRightInd w:val="0"/>
        <w:spacing w:line="480" w:lineRule="auto"/>
        <w:ind w:left="480" w:hanging="480"/>
        <w:rPr>
          <w:rFonts w:cs="Calibri"/>
          <w:noProof/>
          <w:szCs w:val="24"/>
        </w:rPr>
      </w:pPr>
      <w:r w:rsidRPr="00564AE1">
        <w:rPr>
          <w:rFonts w:cs="Calibri"/>
          <w:noProof/>
          <w:szCs w:val="24"/>
        </w:rPr>
        <w:t>Liaw</w:t>
      </w:r>
      <w:r w:rsidR="00200C5E">
        <w:rPr>
          <w:rFonts w:cs="Calibri"/>
          <w:noProof/>
          <w:szCs w:val="24"/>
        </w:rPr>
        <w:t xml:space="preserve">, </w:t>
      </w:r>
      <w:r w:rsidR="00200C5E" w:rsidRPr="00564AE1">
        <w:rPr>
          <w:rFonts w:cs="Calibri"/>
          <w:noProof/>
          <w:szCs w:val="24"/>
        </w:rPr>
        <w:t>A.</w:t>
      </w:r>
      <w:r w:rsidRPr="00564AE1">
        <w:rPr>
          <w:rFonts w:cs="Calibri"/>
          <w:noProof/>
          <w:szCs w:val="24"/>
        </w:rPr>
        <w:t xml:space="preserve"> and M. Wiener (2002). Classification and Regression by</w:t>
      </w:r>
      <w:r w:rsidR="00200C5E">
        <w:rPr>
          <w:rFonts w:cs="Calibri"/>
          <w:noProof/>
          <w:szCs w:val="24"/>
        </w:rPr>
        <w:t xml:space="preserve"> </w:t>
      </w:r>
      <w:r w:rsidRPr="00564AE1">
        <w:rPr>
          <w:rFonts w:cs="Calibri"/>
          <w:noProof/>
          <w:szCs w:val="24"/>
        </w:rPr>
        <w:t>randomForest. R News 2(3), 18--22.</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lastRenderedPageBreak/>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50F39B9F" w14:textId="70A7741D"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Mo</w:t>
      </w:r>
      <w:r w:rsidR="001C0EA8">
        <w:rPr>
          <w:rFonts w:cs="Calibri"/>
          <w:noProof/>
          <w:szCs w:val="24"/>
        </w:rPr>
        <w:t>r</w:t>
      </w:r>
      <w:r w:rsidRPr="00AB2288">
        <w:rPr>
          <w:rFonts w:cs="Calibri"/>
          <w:noProof/>
          <w:szCs w:val="24"/>
        </w:rPr>
        <w:t>r</w:t>
      </w:r>
      <w:r w:rsidR="001C0EA8">
        <w:rPr>
          <w:rFonts w:cs="Calibri"/>
          <w:noProof/>
          <w:szCs w:val="24"/>
        </w:rPr>
        <w:t>is</w:t>
      </w:r>
      <w:r w:rsidRPr="00AB2288">
        <w:rPr>
          <w:rFonts w:cs="Calibri"/>
          <w:noProof/>
          <w:szCs w:val="24"/>
        </w:rPr>
        <w:t xml:space="preserve">, </w:t>
      </w:r>
      <w:r w:rsidR="001C0EA8">
        <w:rPr>
          <w:rFonts w:cs="Calibri"/>
          <w:noProof/>
          <w:szCs w:val="24"/>
        </w:rPr>
        <w:t>S</w:t>
      </w:r>
      <w:r w:rsidRPr="00AB2288">
        <w:rPr>
          <w:rFonts w:cs="Calibri"/>
          <w:noProof/>
          <w:szCs w:val="24"/>
        </w:rPr>
        <w:t>. R., editor. 2000. Stopover Ecology of Nearctic–Neotropical Landbird Migrants: Habitat Relations and Conservation Implications. Studies in</w:t>
      </w:r>
      <w:r w:rsidR="007C7D46">
        <w:rPr>
          <w:rFonts w:cs="Calibri"/>
          <w:noProof/>
          <w:szCs w:val="24"/>
        </w:rPr>
        <w:t xml:space="preserve"> Avian Biology</w:t>
      </w:r>
      <w:r w:rsidR="000B2FC8">
        <w:rPr>
          <w:rFonts w:cs="Calibri"/>
          <w:noProof/>
          <w:szCs w:val="24"/>
        </w:rPr>
        <w:t xml:space="preserve"> 20</w:t>
      </w:r>
      <w:r w:rsidRPr="00AB2288">
        <w:rPr>
          <w:rFonts w:cs="Calibri"/>
          <w:noProof/>
          <w:szCs w:val="24"/>
        </w:rPr>
        <w:t>.</w:t>
      </w:r>
      <w:r w:rsidR="000B2FC8">
        <w:rPr>
          <w:rFonts w:cs="Calibri"/>
          <w:noProof/>
          <w:szCs w:val="24"/>
        </w:rPr>
        <w:t xml:space="preserve"> Cooper Ornithological Society.</w:t>
      </w:r>
      <w:r w:rsidR="004D53F9" w:rsidRPr="004D53F9">
        <w:t xml:space="preserve"> </w:t>
      </w:r>
      <w:r w:rsidR="004D53F9" w:rsidRPr="004D53F9">
        <w:rPr>
          <w:rFonts w:cs="Calibri"/>
          <w:noProof/>
          <w:szCs w:val="24"/>
        </w:rPr>
        <w:t>Camarillo, California</w:t>
      </w:r>
      <w:r w:rsidR="004D53F9">
        <w:rPr>
          <w:rFonts w:cs="Calibri"/>
          <w:noProof/>
          <w:szCs w:val="24"/>
        </w:rPr>
        <w:t>.</w:t>
      </w:r>
    </w:p>
    <w:p w14:paraId="2CA60884"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Natural Resources Conservation Service. </w:t>
      </w:r>
      <w:commentRangeStart w:id="612"/>
      <w:r w:rsidRPr="00AB2288">
        <w:rPr>
          <w:rFonts w:cs="Calibri"/>
          <w:noProof/>
          <w:szCs w:val="24"/>
        </w:rPr>
        <w:t xml:space="preserve">n.d. </w:t>
      </w:r>
      <w:commentRangeEnd w:id="612"/>
      <w:r w:rsidR="00BF7AC7">
        <w:rPr>
          <w:rStyle w:val="CommentReference"/>
        </w:rPr>
        <w:commentReference w:id="612"/>
      </w:r>
      <w:r w:rsidRPr="00AB2288">
        <w:rPr>
          <w:rFonts w:cs="Calibri"/>
          <w:noProof/>
          <w:szCs w:val="24"/>
        </w:rPr>
        <w:t>Web Soil Survey. United States Department of Agriculture. &lt;https://websoilsurvey.nrcs.usda.gov/&gt;. Accessed 8 Dec 2021.</w:t>
      </w:r>
    </w:p>
    <w:p w14:paraId="78A17D0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Omernik, J. M., and G. E. Griffith. 2014. Ecoregions of the conterminous United States: evolution of a hierarchical spatial framework. Environmental Management 54:1249–1266. &lt;www.epa.gov/wed/pages/ecoregions.htm&gt;. Accessed 17 Nov 2021.</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Stanley, C. Q., M. R. Dudash, T. B. Ryder, W. G. Shriver, K. Serno, S. Adalsteinsson, and P. P. Marra. 2021. </w:t>
      </w:r>
      <w:r w:rsidRPr="00AB2288">
        <w:rPr>
          <w:rFonts w:cs="Calibri"/>
          <w:noProof/>
          <w:szCs w:val="24"/>
        </w:rPr>
        <w:lastRenderedPageBreak/>
        <w:t>Seasonal variation in habitat selection for a Neotropical migratory songbird using high‐resolution 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1269B1BB"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U.S. Geological Survey, and U.S. Department of Agriculture. </w:t>
      </w:r>
      <w:r w:rsidR="000C488B">
        <w:rPr>
          <w:rFonts w:cs="Calibri"/>
          <w:noProof/>
          <w:szCs w:val="24"/>
        </w:rPr>
        <w:t>2020</w:t>
      </w:r>
      <w:r w:rsidRPr="00AB2288">
        <w:rPr>
          <w:rFonts w:cs="Calibri"/>
          <w:noProof/>
          <w:szCs w:val="24"/>
        </w:rPr>
        <w:t>. LANDFIRE 2.0.0 Successional Class 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Vignali, S., A. G. Barras, R. Arlettaz, and V. Braunisch. 2020. SDMtune: An R package to tune and evaluate species distribution models. Ecology and Evolution 00:1–18.</w:t>
      </w:r>
    </w:p>
    <w:p w14:paraId="69FB35B1" w14:textId="3581814C" w:rsidR="00720867" w:rsidRPr="003D4F90" w:rsidRDefault="00AB2288" w:rsidP="003D4F90">
      <w:pPr>
        <w:widowControl w:val="0"/>
        <w:autoSpaceDE w:val="0"/>
        <w:autoSpaceDN w:val="0"/>
        <w:adjustRightInd w:val="0"/>
        <w:spacing w:line="480" w:lineRule="auto"/>
        <w:ind w:left="480" w:hanging="480"/>
        <w:rPr>
          <w:rFonts w:cs="Calibri"/>
          <w:noProof/>
        </w:rPr>
      </w:pPr>
      <w:r w:rsidRPr="00AB2288">
        <w:rPr>
          <w:rFonts w:cs="Calibri"/>
          <w:noProof/>
          <w:szCs w:val="24"/>
        </w:rPr>
        <w:t>Wang, J., and L. S. Chen. 2016. MixRF: A Random-Forest-Based Approach for Imputing Clustered Incomplete Data. &lt;https://github.com/randel/MixRF&gt;.</w:t>
      </w:r>
    </w:p>
    <w:sectPr w:rsidR="00720867" w:rsidRPr="003D4F9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mber M Roth" w:date="2023-02-19T20:21:00Z" w:initials="AMR">
    <w:p w14:paraId="03D4428C" w14:textId="5FA3D181" w:rsidR="00037628" w:rsidRPr="000943D8" w:rsidRDefault="00037628" w:rsidP="009C5EA0">
      <w:pPr>
        <w:spacing w:line="480" w:lineRule="auto"/>
        <w:rPr>
          <w:i/>
          <w:iCs/>
        </w:rPr>
      </w:pPr>
      <w:r>
        <w:rPr>
          <w:rStyle w:val="CommentReference"/>
        </w:rPr>
        <w:annotationRef/>
      </w:r>
      <w:r w:rsidR="00182CDD" w:rsidRPr="00182CDD">
        <w:rPr>
          <w:iCs/>
        </w:rPr>
        <w:t>Suggestion</w:t>
      </w:r>
      <w:r w:rsidR="00182CDD">
        <w:rPr>
          <w:i/>
          <w:iCs/>
        </w:rPr>
        <w:t xml:space="preserve">: </w:t>
      </w:r>
      <w:r w:rsidRPr="000943D8">
        <w:rPr>
          <w:i/>
          <w:iCs/>
        </w:rPr>
        <w:t xml:space="preserve">Joint </w:t>
      </w:r>
      <w:r>
        <w:rPr>
          <w:i/>
          <w:iCs/>
        </w:rPr>
        <w:t>breeding and migratory life-stage</w:t>
      </w:r>
      <w:r w:rsidRPr="000943D8">
        <w:rPr>
          <w:i/>
          <w:iCs/>
        </w:rPr>
        <w:t xml:space="preserve"> species distribution models </w:t>
      </w:r>
      <w:r>
        <w:rPr>
          <w:i/>
          <w:iCs/>
        </w:rPr>
        <w:t xml:space="preserve">better </w:t>
      </w:r>
      <w:r w:rsidRPr="000943D8">
        <w:rPr>
          <w:i/>
          <w:iCs/>
        </w:rPr>
        <w:t xml:space="preserve">facilitate habitat </w:t>
      </w:r>
      <w:r w:rsidR="00182CDD">
        <w:rPr>
          <w:i/>
          <w:iCs/>
        </w:rPr>
        <w:t>management</w:t>
      </w:r>
      <w:r w:rsidRPr="000943D8">
        <w:rPr>
          <w:i/>
          <w:iCs/>
        </w:rPr>
        <w:t xml:space="preserve"> for a short</w:t>
      </w:r>
      <w:r>
        <w:rPr>
          <w:i/>
          <w:iCs/>
        </w:rPr>
        <w:t>-</w:t>
      </w:r>
      <w:r w:rsidRPr="000943D8">
        <w:rPr>
          <w:i/>
          <w:iCs/>
        </w:rPr>
        <w:t>distance migratory bird</w:t>
      </w:r>
    </w:p>
    <w:p w14:paraId="4735BD04" w14:textId="73A11EE9" w:rsidR="00037628" w:rsidRDefault="00037628">
      <w:pPr>
        <w:pStyle w:val="CommentText"/>
      </w:pPr>
    </w:p>
  </w:comment>
  <w:comment w:id="7" w:author="Amber M Roth" w:date="2023-02-20T19:49:00Z" w:initials="AMR">
    <w:p w14:paraId="5E2710B0" w14:textId="5BFD4042" w:rsidR="00037628" w:rsidRDefault="00037628">
      <w:pPr>
        <w:pStyle w:val="CommentText"/>
      </w:pPr>
      <w:r>
        <w:rPr>
          <w:rStyle w:val="CommentReference"/>
        </w:rPr>
        <w:annotationRef/>
      </w:r>
      <w:r>
        <w:t>I don’t see the inline citations from this first paragraph in your Lit Cited section. Please cross-check that all of your citations are in both places.</w:t>
      </w:r>
    </w:p>
  </w:comment>
  <w:comment w:id="10" w:author="Amber M Roth" w:date="2023-02-20T19:44:00Z" w:initials="AMR">
    <w:p w14:paraId="62040144" w14:textId="66EC6348" w:rsidR="00037628" w:rsidRDefault="00037628">
      <w:pPr>
        <w:pStyle w:val="CommentText"/>
      </w:pPr>
      <w:r>
        <w:rPr>
          <w:rStyle w:val="CommentReference"/>
        </w:rPr>
        <w:annotationRef/>
      </w:r>
      <w:r>
        <w:t>Massive refers to being large in mass (heavy or bulky)</w:t>
      </w:r>
    </w:p>
  </w:comment>
  <w:comment w:id="1" w:author="Erik" w:date="2022-12-12T15:19:00Z" w:initials="E">
    <w:p w14:paraId="3B28C5BC" w14:textId="77777777" w:rsidR="00037628" w:rsidRDefault="00037628">
      <w:pPr>
        <w:pStyle w:val="CommentText"/>
      </w:pPr>
      <w:r>
        <w:rPr>
          <w:rStyle w:val="CommentReference"/>
        </w:rPr>
        <w:annotationRef/>
      </w:r>
      <w:r>
        <w:t>I think you could tighten this up into really just 1 sentence.  Two at max. Its decent front-matter to set the stage that your paper is about SDMs, but the fine detail is tangential and I think the major story boils down to ‘Species distribution models are used a lot.”</w:t>
      </w:r>
    </w:p>
    <w:p w14:paraId="0C58797B" w14:textId="77777777" w:rsidR="00037628" w:rsidRDefault="00037628">
      <w:pPr>
        <w:pStyle w:val="CommentText"/>
      </w:pPr>
    </w:p>
    <w:p w14:paraId="7CB63EFF" w14:textId="6D98138B" w:rsidR="00037628" w:rsidRDefault="00037628">
      <w:pPr>
        <w:pStyle w:val="CommentText"/>
      </w:pPr>
      <w:r>
        <w:t xml:space="preserve">The last two sentences are really the more important hook in this paragraph and I think you could probably expand those ideas more  </w:t>
      </w:r>
    </w:p>
  </w:comment>
  <w:comment w:id="8" w:author="Amber M Roth" w:date="2023-02-20T19:46:00Z" w:initials="AMR">
    <w:p w14:paraId="6972FF2B" w14:textId="4B43341F" w:rsidR="00037628" w:rsidRDefault="00037628">
      <w:pPr>
        <w:pStyle w:val="CommentText"/>
      </w:pPr>
      <w:r>
        <w:rPr>
          <w:rStyle w:val="CommentReference"/>
        </w:rPr>
        <w:annotationRef/>
      </w:r>
      <w:r>
        <w:t xml:space="preserve">I would remove this sentence as it is too tangential at this early stage. </w:t>
      </w:r>
    </w:p>
  </w:comment>
  <w:comment w:id="14" w:author="Erik" w:date="2022-12-12T15:22:00Z" w:initials="E">
    <w:p w14:paraId="075F8F4E" w14:textId="15A161E5" w:rsidR="00037628" w:rsidRDefault="00037628">
      <w:pPr>
        <w:pStyle w:val="CommentText"/>
      </w:pPr>
      <w:r>
        <w:rPr>
          <w:rStyle w:val="CommentReference"/>
        </w:rPr>
        <w:annotationRef/>
      </w:r>
      <w:r>
        <w:t xml:space="preserve">For example here, the Rousseau and Betts paper is really about spatial transferability, so you could set this up a bit more.  To highlight the dichotomy between spatial/geographic transferability and temporal transferability.  Generally speaking though, lets expand these ideas so the paragraph is mostly dealing with the content from here onward. </w:t>
      </w:r>
    </w:p>
    <w:p w14:paraId="6B35475C" w14:textId="5233B028" w:rsidR="00037628" w:rsidRDefault="00037628">
      <w:pPr>
        <w:pStyle w:val="CommentText"/>
      </w:pPr>
    </w:p>
    <w:p w14:paraId="23F9CDC4" w14:textId="23ACB007" w:rsidR="00037628" w:rsidRDefault="00037628">
      <w:pPr>
        <w:pStyle w:val="CommentText"/>
      </w:pPr>
      <w:r>
        <w:t xml:space="preserve">OOOOOH.  Can we coin a new term?  Cross-seasonal transferability? I think that could make for a really strong, generalizable hook to the paper. </w:t>
      </w:r>
    </w:p>
  </w:comment>
  <w:comment w:id="15" w:author="Amber M Roth" w:date="2023-02-20T19:59:00Z" w:initials="AMR">
    <w:p w14:paraId="31372159" w14:textId="3443FE5E" w:rsidR="00037628" w:rsidRDefault="00037628">
      <w:pPr>
        <w:pStyle w:val="CommentText"/>
      </w:pPr>
      <w:r>
        <w:rPr>
          <w:rStyle w:val="CommentReference"/>
        </w:rPr>
        <w:annotationRef/>
      </w:r>
      <w:r>
        <w:t>Or more accurately….annual cycle stage transferability! Or intra-annual transferability. Technically woodcock are stationary and migratory within the same season, winter.</w:t>
      </w:r>
    </w:p>
  </w:comment>
  <w:comment w:id="23" w:author="Amber M Roth" w:date="2023-02-20T21:15:00Z" w:initials="AMR">
    <w:p w14:paraId="3F03640E" w14:textId="593F7013" w:rsidR="00037628" w:rsidRDefault="00037628">
      <w:pPr>
        <w:pStyle w:val="CommentText"/>
      </w:pPr>
      <w:r>
        <w:rPr>
          <w:rStyle w:val="CommentReference"/>
        </w:rPr>
        <w:annotationRef/>
      </w:r>
      <w:r>
        <w:t>Important note: You start off by defining these as stages and not seasons. I would stick with stages since there is overlap of stages within a season, migration and wintering both happen in winter and migration and breeding both happen during spring. Throughout the ms there is regular flip-flopping between use of “stage” and “season” so this should be made consistent.</w:t>
      </w:r>
    </w:p>
  </w:comment>
  <w:comment w:id="26" w:author="Amber M Roth" w:date="2023-02-20T20:20:00Z" w:initials="AMR">
    <w:p w14:paraId="646E5431" w14:textId="4ECA3432" w:rsidR="00037628" w:rsidRDefault="00037628">
      <w:pPr>
        <w:pStyle w:val="CommentText"/>
      </w:pPr>
      <w:r>
        <w:rPr>
          <w:rStyle w:val="CommentReference"/>
        </w:rPr>
        <w:annotationRef/>
      </w:r>
      <w:r>
        <w:t>Also airspace habitat! I generally split migratory habitat into airspace and stopover as both are important. Given your focus on stopover, it is appropriate to focus on it but it is good to acknowledge that you recognize that migratory habitat has other dimensions.</w:t>
      </w:r>
    </w:p>
  </w:comment>
  <w:comment w:id="27" w:author="Erik" w:date="2022-12-23T10:54:00Z" w:initials="E">
    <w:p w14:paraId="525D75E3" w14:textId="560652DA" w:rsidR="00037628" w:rsidRDefault="00037628">
      <w:pPr>
        <w:pStyle w:val="CommentText"/>
      </w:pPr>
      <w:r>
        <w:rPr>
          <w:rStyle w:val="CommentReference"/>
        </w:rPr>
        <w:annotationRef/>
      </w:r>
      <w:r>
        <w:t>I don’t know that this sentence (and maybe the previous one) is totally necessary.  It would be important if we were focused on stopover specifically, but if the central theme is the issue of transferability, then justifying the importance of stopover specifically is less important.</w:t>
      </w:r>
    </w:p>
  </w:comment>
  <w:comment w:id="28" w:author="Amber M Roth" w:date="2023-02-20T20:49:00Z" w:initials="AMR">
    <w:p w14:paraId="03F2173C" w14:textId="1794C427" w:rsidR="00037628" w:rsidRDefault="00037628">
      <w:pPr>
        <w:pStyle w:val="CommentText"/>
      </w:pPr>
      <w:r>
        <w:rPr>
          <w:rStyle w:val="CommentReference"/>
        </w:rPr>
        <w:annotationRef/>
      </w:r>
      <w:r>
        <w:t>I’d keep the prior sentence as the definition you are using is important.</w:t>
      </w:r>
    </w:p>
  </w:comment>
  <w:comment w:id="29" w:author="Erik" w:date="2022-12-23T11:00:00Z" w:initials="E">
    <w:p w14:paraId="5593148A" w14:textId="1D05DA82" w:rsidR="00037628" w:rsidRDefault="00037628">
      <w:pPr>
        <w:pStyle w:val="CommentText"/>
      </w:pPr>
      <w:r>
        <w:rPr>
          <w:rStyle w:val="CommentReference"/>
        </w:rPr>
        <w:annotationRef/>
      </w:r>
      <w:r>
        <w:t xml:space="preserve">Aren’t breeding and wintering requirements also fundamentally different? E.g. breeding season inherently requires resources for reproduction while wintering does not. Since we’re still in fairly general mode here, I suggest treating all three as alternatives </w:t>
      </w:r>
    </w:p>
  </w:comment>
  <w:comment w:id="38" w:author="Erik" w:date="2022-12-23T11:03:00Z" w:initials="E">
    <w:p w14:paraId="153FBB3C" w14:textId="0D30AE90" w:rsidR="00037628" w:rsidRDefault="00037628">
      <w:pPr>
        <w:pStyle w:val="CommentText"/>
      </w:pPr>
      <w:r>
        <w:rPr>
          <w:rStyle w:val="CommentReference"/>
        </w:rPr>
        <w:annotationRef/>
      </w:r>
      <w:r>
        <w:t>There are also situations where breeding and wintering can occur in the same region (even though that isn’t the case in our case study).  So again, I think I’d stay general here and not focus so much on stopover per se. Creating SDM tools that can be transferable through the different stages of the annual cycle can remain the hook</w:t>
      </w:r>
    </w:p>
  </w:comment>
  <w:comment w:id="63" w:author="Amber M Roth" w:date="2023-02-20T20:51:00Z" w:initials="AMR">
    <w:p w14:paraId="7F0044CB" w14:textId="6F8DBF55" w:rsidR="00037628" w:rsidRDefault="00037628">
      <w:pPr>
        <w:pStyle w:val="CommentText"/>
      </w:pPr>
      <w:r>
        <w:rPr>
          <w:rStyle w:val="CommentReference"/>
        </w:rPr>
        <w:annotationRef/>
      </w:r>
      <w:r>
        <w:t>These sentences seem unnecessary.</w:t>
      </w:r>
    </w:p>
  </w:comment>
  <w:comment w:id="60" w:author="Erik" w:date="2022-12-23T11:56:00Z" w:initials="E">
    <w:p w14:paraId="4B082718" w14:textId="4EDC9FAC" w:rsidR="00037628" w:rsidRDefault="00037628">
      <w:pPr>
        <w:pStyle w:val="CommentText"/>
      </w:pPr>
      <w:r>
        <w:rPr>
          <w:rStyle w:val="CommentReference"/>
        </w:rPr>
        <w:annotationRef/>
      </w:r>
      <w:r>
        <w:t xml:space="preserve">Is there a reason to walk through the Decision Support Tool, then Spatial Decision Support Tool dichotomy?  Or could you just start with Spatial Decision Support Tools? My gut tells me this paragraph and the next one can be combined and tightened up a bit </w:t>
      </w:r>
    </w:p>
  </w:comment>
  <w:comment w:id="61" w:author="Amber M Roth" w:date="2023-02-20T20:49:00Z" w:initials="AMR">
    <w:p w14:paraId="2F029C92" w14:textId="5762721A" w:rsidR="00037628" w:rsidRDefault="00037628">
      <w:pPr>
        <w:pStyle w:val="CommentText"/>
      </w:pPr>
      <w:r>
        <w:rPr>
          <w:rStyle w:val="CommentReference"/>
        </w:rPr>
        <w:annotationRef/>
      </w:r>
      <w:r>
        <w:t>I agree!</w:t>
      </w:r>
    </w:p>
  </w:comment>
  <w:comment w:id="65" w:author="Erik" w:date="2022-12-23T11:58:00Z" w:initials="E">
    <w:p w14:paraId="7EA48B73" w14:textId="11E157E9" w:rsidR="00037628" w:rsidRDefault="00037628">
      <w:pPr>
        <w:pStyle w:val="CommentText"/>
      </w:pPr>
      <w:r>
        <w:rPr>
          <w:rStyle w:val="CommentReference"/>
        </w:rPr>
        <w:annotationRef/>
      </w:r>
      <w:r>
        <w:t>A statement like this seems like it’d require a citation.</w:t>
      </w:r>
    </w:p>
  </w:comment>
  <w:comment w:id="66" w:author="Erik" w:date="2022-12-23T11:55:00Z" w:initials="E">
    <w:p w14:paraId="03A8D9DB" w14:textId="304C7873" w:rsidR="00037628" w:rsidRDefault="00037628">
      <w:pPr>
        <w:pStyle w:val="CommentText"/>
      </w:pPr>
      <w:r>
        <w:rPr>
          <w:rStyle w:val="CommentReference"/>
        </w:rPr>
        <w:annotationRef/>
      </w:r>
      <w:r>
        <w:t xml:space="preserve">Citations for these? </w:t>
      </w:r>
    </w:p>
  </w:comment>
  <w:comment w:id="68" w:author="Erik" w:date="2022-12-23T12:06:00Z" w:initials="E">
    <w:p w14:paraId="3412CEFC" w14:textId="739BF868" w:rsidR="00037628" w:rsidRDefault="00037628">
      <w:pPr>
        <w:pStyle w:val="CommentText"/>
      </w:pPr>
      <w:r>
        <w:rPr>
          <w:rStyle w:val="CommentReference"/>
        </w:rPr>
        <w:annotationRef/>
      </w:r>
      <w:r>
        <w:t xml:space="preserve">An interface for?  </w:t>
      </w:r>
    </w:p>
  </w:comment>
  <w:comment w:id="76" w:author="Erik" w:date="2022-12-23T11:56:00Z" w:initials="E">
    <w:p w14:paraId="1223F4EA" w14:textId="36B86EC1" w:rsidR="00037628" w:rsidRDefault="00037628">
      <w:pPr>
        <w:pStyle w:val="CommentText"/>
      </w:pPr>
      <w:r>
        <w:rPr>
          <w:rStyle w:val="CommentReference"/>
        </w:rPr>
        <w:annotationRef/>
      </w:r>
      <w:r>
        <w:t xml:space="preserve">Can we pull this back to the realm of transferability ?  I think there is room in the remainder of this paragraph to really connect the dots between issues of cross-seasonal transferability, migratory bird management, and SDSSs </w:t>
      </w:r>
    </w:p>
  </w:comment>
  <w:comment w:id="86" w:author="Amber M Roth" w:date="2023-02-20T20:58:00Z" w:initials="AMR">
    <w:p w14:paraId="253B37DA" w14:textId="666F16F6" w:rsidR="00037628" w:rsidRDefault="00037628">
      <w:pPr>
        <w:pStyle w:val="CommentText"/>
      </w:pPr>
      <w:r>
        <w:rPr>
          <w:rStyle w:val="CommentReference"/>
        </w:rPr>
        <w:annotationRef/>
      </w:r>
      <w:r>
        <w:t>Not all layers are data per se.</w:t>
      </w:r>
    </w:p>
  </w:comment>
  <w:comment w:id="88" w:author="Erik" w:date="2022-12-23T12:41:00Z" w:initials="E">
    <w:p w14:paraId="53C6BA94" w14:textId="77777777" w:rsidR="00037628" w:rsidRDefault="00037628" w:rsidP="00170E44">
      <w:pPr>
        <w:pStyle w:val="CommentText"/>
      </w:pPr>
      <w:r>
        <w:rPr>
          <w:rStyle w:val="CommentReference"/>
        </w:rPr>
        <w:annotationRef/>
      </w:r>
      <w:r>
        <w:t>I think these ideas either need to be expanded out more fully, or dropped.  Mostly falls into the realm of being mildly tangential to a central theme.</w:t>
      </w:r>
    </w:p>
  </w:comment>
  <w:comment w:id="83" w:author="Erik" w:date="2022-12-23T12:41:00Z" w:initials="E">
    <w:p w14:paraId="27DA2C9E" w14:textId="0C357AA2" w:rsidR="00037628" w:rsidRDefault="00037628">
      <w:pPr>
        <w:pStyle w:val="CommentText"/>
      </w:pPr>
      <w:r>
        <w:rPr>
          <w:rStyle w:val="CommentReference"/>
        </w:rPr>
        <w:annotationRef/>
      </w:r>
      <w:r>
        <w:t>I think these ideas either need to be expanded out more fully, or dropped.  Mostly falls into the realm of being mildly tangential to a central theme.</w:t>
      </w:r>
    </w:p>
  </w:comment>
  <w:comment w:id="125" w:author="Erik" w:date="2022-12-23T12:48:00Z" w:initials="E">
    <w:p w14:paraId="1033DE49" w14:textId="77777777" w:rsidR="00037628" w:rsidRDefault="00037628">
      <w:pPr>
        <w:pStyle w:val="CommentText"/>
      </w:pPr>
      <w:r>
        <w:rPr>
          <w:rStyle w:val="CommentReference"/>
        </w:rPr>
        <w:annotationRef/>
      </w:r>
      <w:r>
        <w:t xml:space="preserve">I would synthesize the stopover habitat component a bit more (ie how much of the range, like you did for breeding) and its also not clear where you got those numbers from. </w:t>
      </w:r>
    </w:p>
    <w:p w14:paraId="1154D1CD" w14:textId="77777777" w:rsidR="00037628" w:rsidRDefault="00037628">
      <w:pPr>
        <w:pStyle w:val="CommentText"/>
      </w:pPr>
    </w:p>
    <w:p w14:paraId="1AE2DD58" w14:textId="4C31BCB0" w:rsidR="00037628" w:rsidRDefault="00037628">
      <w:pPr>
        <w:pStyle w:val="CommentText"/>
      </w:pPr>
      <w:r>
        <w:t>For the breeding piece, I wonder if providing estimated population sizes (rather than %) would be more useful.  2% doesn’t seem like much, and its arguably more important to PA that they are ‘their’ woodcock breeding populations rather than the proportion of the range-wide pop.  This could be emphasized more (local relevance of local breeders).</w:t>
      </w:r>
    </w:p>
    <w:p w14:paraId="5EAB6C4B" w14:textId="77777777" w:rsidR="00037628" w:rsidRDefault="00037628">
      <w:pPr>
        <w:pStyle w:val="CommentText"/>
      </w:pPr>
    </w:p>
    <w:p w14:paraId="0D68815D" w14:textId="0D9E23E6" w:rsidR="00037628" w:rsidRDefault="00037628">
      <w:pPr>
        <w:pStyle w:val="CommentText"/>
      </w:pPr>
      <w:r>
        <w:t xml:space="preserve">But the total % of the whole population that stops in PA is of much larger relevance to woodcock conservation at a range-wide scale. </w:t>
      </w:r>
    </w:p>
  </w:comment>
  <w:comment w:id="157" w:author="Amber M Roth" w:date="2023-02-20T21:28:00Z" w:initials="AMR">
    <w:p w14:paraId="69150E67" w14:textId="51361239" w:rsidR="00037628" w:rsidRDefault="00037628">
      <w:pPr>
        <w:pStyle w:val="CommentText"/>
      </w:pPr>
      <w:r>
        <w:rPr>
          <w:rStyle w:val="CommentReference"/>
        </w:rPr>
        <w:annotationRef/>
      </w:r>
      <w:r>
        <w:t>This is not always the case. There are situations where managing for one of the other may also be important. I would emphasize the ability of the user to choose which habitat to prioritize or to identify areas providing both habitats.</w:t>
      </w:r>
    </w:p>
  </w:comment>
  <w:comment w:id="176" w:author="Erik" w:date="2022-12-27T06:50:00Z" w:initials="E">
    <w:p w14:paraId="2547930E" w14:textId="298F05B4" w:rsidR="00037628" w:rsidRDefault="00037628">
      <w:pPr>
        <w:pStyle w:val="CommentText"/>
      </w:pPr>
      <w:r>
        <w:rPr>
          <w:rStyle w:val="CommentReference"/>
        </w:rPr>
        <w:annotationRef/>
      </w:r>
      <w:r>
        <w:t>Small point here, but what the map depicts is the range, not the habitat per se.</w:t>
      </w:r>
    </w:p>
  </w:comment>
  <w:comment w:id="183" w:author="Erik" w:date="2022-12-27T07:27:00Z" w:initials="E">
    <w:p w14:paraId="57B0871F" w14:textId="6BF94ED8" w:rsidR="00037628" w:rsidRDefault="00037628">
      <w:pPr>
        <w:pStyle w:val="CommentText"/>
      </w:pPr>
      <w:r>
        <w:rPr>
          <w:rStyle w:val="CommentReference"/>
        </w:rPr>
        <w:annotationRef/>
      </w:r>
      <w:r>
        <w:t>I suggest a reorganization, which I don’t think will be a ton of work, but will help with flow and reduce redundancy, where you define the data separately in breeding vs migration sections, and then the modeling approach in its own section.  There is really only one difference between the models (mixed random forest for the Breeding season model) so not much need to describe them twice.</w:t>
      </w:r>
    </w:p>
  </w:comment>
  <w:comment w:id="199" w:author="Amber M Roth" w:date="2023-02-21T07:59:00Z" w:initials="AMR">
    <w:p w14:paraId="10487D7B" w14:textId="1A205099" w:rsidR="00EB1156" w:rsidRDefault="00EB1156">
      <w:pPr>
        <w:pStyle w:val="CommentText"/>
      </w:pPr>
      <w:r>
        <w:rPr>
          <w:rStyle w:val="CommentReference"/>
        </w:rPr>
        <w:annotationRef/>
      </w:r>
      <w:r>
        <w:t xml:space="preserve">How did you </w:t>
      </w:r>
      <w:r w:rsidR="005E68C8">
        <w:t>address spatial autocorrelation of the points within a route?</w:t>
      </w:r>
    </w:p>
  </w:comment>
  <w:comment w:id="200" w:author="Amber M Roth" w:date="2023-02-23T20:21:00Z" w:initials="AMR">
    <w:p w14:paraId="5B7C1CA9" w14:textId="7FCCF0D0" w:rsidR="00D246E1" w:rsidRDefault="00D246E1">
      <w:pPr>
        <w:pStyle w:val="CommentText"/>
      </w:pPr>
      <w:r>
        <w:rPr>
          <w:rStyle w:val="CommentReference"/>
        </w:rPr>
        <w:annotationRef/>
      </w:r>
      <w:r>
        <w:t>For the migratory model, you selected one point in a cluster of locations (within 3 km) by a single individual. A reviewer may want to know your analogous treatment of the issue here given that a whole route is only 5.4 km long. I would argue that the points are separated by a short time interval and that individuals at different points should be distinctly separate birds. I think this is important to explain as many people don’t know the protocol for the singing ground survey.</w:t>
      </w:r>
    </w:p>
  </w:comment>
  <w:comment w:id="223" w:author="Amber M Roth" w:date="2023-02-23T20:30:00Z" w:initials="AMR">
    <w:p w14:paraId="11F084DA" w14:textId="39924435" w:rsidR="00002862" w:rsidRDefault="00002862">
      <w:pPr>
        <w:pStyle w:val="CommentText"/>
      </w:pPr>
      <w:r>
        <w:rPr>
          <w:rStyle w:val="CommentReference"/>
        </w:rPr>
        <w:annotationRef/>
      </w:r>
      <w:r>
        <w:t>There is a disconnect between these datasets and your covariates. For example, soil drainage was likely used for your moisture metrics but this isn’t clear.  I would include a table that identifies the data source for each covariate in your analyses. This could be an appendix/sup material.</w:t>
      </w:r>
    </w:p>
  </w:comment>
  <w:comment w:id="224" w:author="Amber M Roth" w:date="2023-02-23T19:50:00Z" w:initials="AMR">
    <w:p w14:paraId="27BE4DF4" w14:textId="1AA7ECA0" w:rsidR="00BF7AC7" w:rsidRDefault="00BF7AC7">
      <w:pPr>
        <w:pStyle w:val="CommentText"/>
      </w:pPr>
      <w:r>
        <w:rPr>
          <w:rStyle w:val="CommentReference"/>
        </w:rPr>
        <w:annotationRef/>
      </w:r>
      <w:r>
        <w:t>Insert year.</w:t>
      </w:r>
    </w:p>
  </w:comment>
  <w:comment w:id="226" w:author="Erik" w:date="2022-12-27T06:56:00Z" w:initials="E">
    <w:p w14:paraId="424105FF" w14:textId="1090B9C6" w:rsidR="00037628" w:rsidRDefault="00037628">
      <w:pPr>
        <w:pStyle w:val="CommentText"/>
      </w:pPr>
      <w:r>
        <w:rPr>
          <w:rStyle w:val="CommentReference"/>
        </w:rPr>
        <w:annotationRef/>
      </w:r>
      <w:r>
        <w:t>First mention of R, so best to cite explicitly</w:t>
      </w:r>
    </w:p>
  </w:comment>
  <w:comment w:id="250" w:author="Erik" w:date="2022-12-27T06:59:00Z" w:initials="E">
    <w:p w14:paraId="6B62F0DD" w14:textId="666F6477" w:rsidR="00037628" w:rsidRDefault="00037628">
      <w:pPr>
        <w:pStyle w:val="CommentText"/>
      </w:pPr>
      <w:r>
        <w:rPr>
          <w:rStyle w:val="CommentReference"/>
        </w:rPr>
        <w:annotationRef/>
      </w:r>
      <w:r>
        <w:t>Already defined the data structure, so this part of the sentence is not needed.</w:t>
      </w:r>
    </w:p>
  </w:comment>
  <w:comment w:id="266" w:author="Erik" w:date="2022-12-27T07:04:00Z" w:initials="E">
    <w:p w14:paraId="1882DBEA" w14:textId="574B52A7" w:rsidR="00037628" w:rsidRDefault="00037628">
      <w:pPr>
        <w:pStyle w:val="CommentText"/>
      </w:pPr>
      <w:r>
        <w:rPr>
          <w:rStyle w:val="CommentReference"/>
        </w:rPr>
        <w:annotationRef/>
      </w:r>
      <w:r>
        <w:t>This either needs some elaboration on exactly how the process operates, or at minimum a citation</w:t>
      </w:r>
    </w:p>
  </w:comment>
  <w:comment w:id="282" w:author="Erik" w:date="2022-12-27T07:06:00Z" w:initials="E">
    <w:p w14:paraId="73B4D747" w14:textId="7E12AE43" w:rsidR="00037628" w:rsidRDefault="00037628">
      <w:pPr>
        <w:pStyle w:val="CommentText"/>
      </w:pPr>
      <w:r>
        <w:rPr>
          <w:rStyle w:val="CommentReference"/>
        </w:rPr>
        <w:annotationRef/>
      </w:r>
      <w:r>
        <w:t>It’s a bit counter intuitive if, especially the first two steps are supposed to remove variables not important for prediction, how you arrive at a more predictive model at different steps.  I think what I suggest is rearranging this paragraph to first describe the AUC/k-fold accuracy assessment, and then the variable selection process.  I would close with some kind of statement that our ultimate goal was to produce the most predictive model while removing variables that lacked a meaningful ability to inform predictions, so its clear that parsimony wasn’t actually the goal (else we’d use step 3 every time).</w:t>
      </w:r>
    </w:p>
  </w:comment>
  <w:comment w:id="295" w:author="Erik" w:date="2022-12-27T07:13:00Z" w:initials="E">
    <w:p w14:paraId="2E6C5278" w14:textId="0C7C073C" w:rsidR="00037628" w:rsidRDefault="00037628">
      <w:pPr>
        <w:pStyle w:val="CommentText"/>
      </w:pPr>
      <w:r>
        <w:rPr>
          <w:rStyle w:val="CommentReference"/>
        </w:rPr>
        <w:annotationRef/>
      </w:r>
      <w:r>
        <w:t>Since you only use it once, the acronym wasn’t necessary</w:t>
      </w:r>
    </w:p>
  </w:comment>
  <w:comment w:id="309" w:author="Erik" w:date="2022-12-27T07:16:00Z" w:initials="E">
    <w:p w14:paraId="7F205F27" w14:textId="7DD116EB" w:rsidR="00037628" w:rsidRDefault="00037628">
      <w:pPr>
        <w:pStyle w:val="CommentText"/>
      </w:pPr>
      <w:r>
        <w:rPr>
          <w:rStyle w:val="CommentReference"/>
        </w:rPr>
        <w:annotationRef/>
      </w:r>
      <w:r>
        <w:t>This is going to beg the question of whether we adequately dealt with cover-type-specific error in GPS data.</w:t>
      </w:r>
    </w:p>
  </w:comment>
  <w:comment w:id="310" w:author="Erik" w:date="2022-12-27T07:16:00Z" w:initials="E">
    <w:p w14:paraId="36985072" w14:textId="3ED4B2E3" w:rsidR="00037628" w:rsidRDefault="00037628">
      <w:pPr>
        <w:pStyle w:val="CommentText"/>
      </w:pPr>
      <w:r>
        <w:rPr>
          <w:rStyle w:val="CommentReference"/>
        </w:rPr>
        <w:annotationRef/>
      </w:r>
      <w:r>
        <w:t>There weren’t any night collecting tags in this dataset?  This could be said more simply as diurnal locations.</w:t>
      </w:r>
    </w:p>
  </w:comment>
  <w:comment w:id="313" w:author="Erik" w:date="2022-12-27T07:20:00Z" w:initials="E">
    <w:p w14:paraId="2B5C853A" w14:textId="4A99F2FB" w:rsidR="00037628" w:rsidRDefault="00037628">
      <w:pPr>
        <w:pStyle w:val="CommentText"/>
      </w:pPr>
      <w:r>
        <w:rPr>
          <w:rStyle w:val="CommentReference"/>
        </w:rPr>
        <w:annotationRef/>
      </w:r>
      <w:r>
        <w:t>Some heavy editing here, but overall I was looking to simplify the information a bit to make it more concise while hopefully still providing the same level of detail.</w:t>
      </w:r>
    </w:p>
  </w:comment>
  <w:comment w:id="328" w:author="Erik" w:date="2022-12-27T07:21:00Z" w:initials="E">
    <w:p w14:paraId="0A6141D1" w14:textId="77777777" w:rsidR="00037628" w:rsidRDefault="00037628">
      <w:pPr>
        <w:pStyle w:val="CommentText"/>
      </w:pPr>
      <w:r>
        <w:rPr>
          <w:rStyle w:val="CommentReference"/>
        </w:rPr>
        <w:annotationRef/>
      </w:r>
      <w:r>
        <w:t>Also here in the spirit of being more concise in your writing, you already established the subject here were locations, and that we are dealing with migration, so instead of ‘migratory stopover locations’ you can just say stopovers.</w:t>
      </w:r>
    </w:p>
    <w:p w14:paraId="0E094F36" w14:textId="77777777" w:rsidR="00037628" w:rsidRDefault="00037628">
      <w:pPr>
        <w:pStyle w:val="CommentText"/>
      </w:pPr>
    </w:p>
    <w:p w14:paraId="3455916F" w14:textId="77C5C096" w:rsidR="00037628" w:rsidRDefault="00037628">
      <w:pPr>
        <w:pStyle w:val="CommentText"/>
      </w:pPr>
      <w:r>
        <w:t>Arguably a stopover occurs during migration by definition, so it’s never necessary to say migratory stopover.</w:t>
      </w:r>
    </w:p>
  </w:comment>
  <w:comment w:id="332" w:author="Erik" w:date="2022-12-27T07:23:00Z" w:initials="E">
    <w:p w14:paraId="72735956" w14:textId="5788543D" w:rsidR="00037628" w:rsidRDefault="00037628">
      <w:pPr>
        <w:pStyle w:val="CommentText"/>
      </w:pPr>
      <w:r>
        <w:rPr>
          <w:rStyle w:val="CommentReference"/>
        </w:rPr>
        <w:annotationRef/>
      </w:r>
      <w:r>
        <w:t>Probably need to justify why this 3 km threshold.</w:t>
      </w:r>
    </w:p>
  </w:comment>
  <w:comment w:id="344" w:author="Amber M Roth" w:date="2023-02-23T19:37:00Z" w:initials="AMR">
    <w:p w14:paraId="48E83B30" w14:textId="083CE8EC" w:rsidR="00A63118" w:rsidRDefault="00A63118">
      <w:pPr>
        <w:pStyle w:val="CommentText"/>
      </w:pPr>
      <w:r>
        <w:rPr>
          <w:rStyle w:val="CommentReference"/>
        </w:rPr>
        <w:annotationRef/>
      </w:r>
      <w:r>
        <w:t>And also why the removal of points was necessary.</w:t>
      </w:r>
    </w:p>
  </w:comment>
  <w:comment w:id="352" w:author="Amber M Roth" w:date="2023-02-23T19:38:00Z" w:initials="AMR">
    <w:p w14:paraId="65AC0C88" w14:textId="61C3E62B" w:rsidR="00A63118" w:rsidRDefault="00A63118">
      <w:pPr>
        <w:pStyle w:val="CommentText"/>
      </w:pPr>
      <w:r>
        <w:rPr>
          <w:rStyle w:val="CommentReference"/>
        </w:rPr>
        <w:annotationRef/>
      </w:r>
      <w:r>
        <w:t xml:space="preserve">I assume they were simply constrained to the state boundary and not </w:t>
      </w:r>
      <w:r w:rsidR="008217B6">
        <w:t>paired or constrained to a certain distance of “presence” points. I would clarify this.</w:t>
      </w:r>
    </w:p>
  </w:comment>
  <w:comment w:id="355" w:author="Erik" w:date="2022-12-27T07:25:00Z" w:initials="E">
    <w:p w14:paraId="6BD14176" w14:textId="3211A093" w:rsidR="00037628" w:rsidRDefault="00037628">
      <w:pPr>
        <w:pStyle w:val="CommentText"/>
      </w:pPr>
      <w:r>
        <w:rPr>
          <w:rStyle w:val="CommentReference"/>
        </w:rPr>
        <w:annotationRef/>
      </w:r>
      <w:r>
        <w:t xml:space="preserve">Technically ‘methodology’ means the study of methods – that’s the –ology part. While lots of people like to use methodology, most of the time they are referring to methods, which is also a simpler word to use and preferable. Kind of like a used vs utilized thing. </w:t>
      </w:r>
    </w:p>
  </w:comment>
  <w:comment w:id="359" w:author="Erik" w:date="2022-12-27T07:31:00Z" w:initials="E">
    <w:p w14:paraId="3C0987C1" w14:textId="32DA1D60" w:rsidR="00037628" w:rsidRDefault="00037628">
      <w:pPr>
        <w:pStyle w:val="CommentText"/>
      </w:pPr>
      <w:r>
        <w:rPr>
          <w:rStyle w:val="CommentReference"/>
        </w:rPr>
        <w:annotationRef/>
      </w:r>
      <w:r>
        <w:t>I think a little more justification is needed here.  It probably could also include a statement about how the machine learning approaches don’t provide easily interpretable covariate relationships</w:t>
      </w:r>
    </w:p>
  </w:comment>
  <w:comment w:id="369" w:author="Erik" w:date="2022-12-27T07:31:00Z" w:initials="E">
    <w:p w14:paraId="3E5B766E" w14:textId="4A38BDC9" w:rsidR="00037628" w:rsidRDefault="00037628">
      <w:pPr>
        <w:pStyle w:val="CommentText"/>
      </w:pPr>
      <w:r>
        <w:rPr>
          <w:rStyle w:val="CommentReference"/>
        </w:rPr>
        <w:annotationRef/>
      </w:r>
      <w:r>
        <w:t>Generally speaking I like to avoid making ‘possessive’ statements.  “our data” “our approach” “our variables” etc.  Although its not a hard and fast rule.</w:t>
      </w:r>
    </w:p>
  </w:comment>
  <w:comment w:id="375" w:author="Erik" w:date="2022-12-27T07:34:00Z" w:initials="E">
    <w:p w14:paraId="1B56AA71" w14:textId="5C10D3E6" w:rsidR="00037628" w:rsidRDefault="00037628">
      <w:pPr>
        <w:pStyle w:val="CommentText"/>
      </w:pPr>
      <w:r>
        <w:rPr>
          <w:rStyle w:val="CommentReference"/>
        </w:rPr>
        <w:annotationRef/>
      </w:r>
      <w:r>
        <w:t>I don’t understand this sentence.  Are you showing different habitat associations by ecoregion?  It seems like a different objective.  For both of these, I think an opening sentence provide context for why you’re doing what you did will be helpful.</w:t>
      </w:r>
    </w:p>
  </w:comment>
  <w:comment w:id="376" w:author="Erik" w:date="2022-12-27T07:43:00Z" w:initials="E">
    <w:p w14:paraId="250C090D" w14:textId="3517D0B8" w:rsidR="00037628" w:rsidRDefault="00037628">
      <w:pPr>
        <w:pStyle w:val="CommentText"/>
      </w:pPr>
      <w:r>
        <w:rPr>
          <w:rStyle w:val="CommentReference"/>
        </w:rPr>
        <w:annotationRef/>
      </w:r>
      <w:r>
        <w:t>Throughout this section, look for opportunities to tie in concepts you introduce in the discussion.</w:t>
      </w:r>
    </w:p>
  </w:comment>
  <w:comment w:id="385" w:author="Erik" w:date="2022-12-27T07:36:00Z" w:initials="E">
    <w:p w14:paraId="605B0A14" w14:textId="77777777" w:rsidR="00037628" w:rsidRDefault="00037628">
      <w:pPr>
        <w:pStyle w:val="CommentText"/>
      </w:pPr>
      <w:r>
        <w:rPr>
          <w:rStyle w:val="CommentReference"/>
        </w:rPr>
        <w:annotationRef/>
      </w:r>
      <w:r>
        <w:t>Watch for situations where you begin the next sentence with a restatement of the subject of the previous sentence; it almost always means you can combine them into a single sentence that will be more concise.  Just need to avoid really long run-on sentences, so it’s not a super hard and fast rule.</w:t>
      </w:r>
    </w:p>
    <w:p w14:paraId="12FCF675" w14:textId="77777777" w:rsidR="00037628" w:rsidRDefault="00037628">
      <w:pPr>
        <w:pStyle w:val="CommentText"/>
      </w:pPr>
    </w:p>
    <w:p w14:paraId="67C539AC" w14:textId="5C3CCC97" w:rsidR="00037628" w:rsidRDefault="00037628">
      <w:pPr>
        <w:pStyle w:val="CommentText"/>
      </w:pPr>
      <w:r>
        <w:t>I am not sure if I think this revised sentence is too long, but I would break it up after the Chang et al. citation.</w:t>
      </w:r>
    </w:p>
  </w:comment>
  <w:comment w:id="389" w:author="Amber M Roth" w:date="2023-02-21T20:21:00Z" w:initials="AMR">
    <w:p w14:paraId="56E39BDA" w14:textId="1328DE13" w:rsidR="004D41D2" w:rsidRDefault="004D41D2">
      <w:pPr>
        <w:pStyle w:val="CommentText"/>
      </w:pPr>
      <w:r>
        <w:rPr>
          <w:rStyle w:val="CommentReference"/>
        </w:rPr>
        <w:annotationRef/>
      </w:r>
      <w:r>
        <w:t>Somewhere in this neighborhood you need to talk about how the maps are generated in terms of pixel resolution before you start talking about the different pixel metrics and values.</w:t>
      </w:r>
    </w:p>
  </w:comment>
  <w:comment w:id="403" w:author="Amber M Roth" w:date="2023-02-23T20:02:00Z" w:initials="AMR">
    <w:p w14:paraId="28CC08E6" w14:textId="63A48DDA" w:rsidR="00A75179" w:rsidRDefault="00A75179">
      <w:pPr>
        <w:pStyle w:val="CommentText"/>
      </w:pPr>
      <w:r>
        <w:rPr>
          <w:rStyle w:val="CommentReference"/>
        </w:rPr>
        <w:annotationRef/>
      </w:r>
      <w:r>
        <w:t xml:space="preserve">Official spelling: game lands as two words. You could include this citation: </w:t>
      </w:r>
      <w:hyperlink r:id="rId1" w:history="1">
        <w:r w:rsidRPr="00DF4022">
          <w:rPr>
            <w:rStyle w:val="Hyperlink"/>
          </w:rPr>
          <w:t>https://www.pgc.pa.gov/HuntTrap/StateGameLands/</w:t>
        </w:r>
      </w:hyperlink>
    </w:p>
  </w:comment>
  <w:comment w:id="400" w:author="Erik" w:date="2022-12-27T07:43:00Z" w:initials="E">
    <w:p w14:paraId="3EEB8EEC" w14:textId="18786C70" w:rsidR="00037628" w:rsidRDefault="00037628">
      <w:pPr>
        <w:pStyle w:val="CommentText"/>
      </w:pPr>
      <w:r>
        <w:rPr>
          <w:rStyle w:val="CommentReference"/>
        </w:rPr>
        <w:annotationRef/>
      </w:r>
      <w:r>
        <w:t>I think this could be revised a bit to broaden out the rationale for this component of the SSDS.  I’m noticing you have a tendency to construct your paragraph topic sentences with a simple and declarative statement that assumes the rationale for what you did is fairly self-evident.  Because of this, we did that. I would look to develop more generalized descriptions that make fewer assumptions about what the reader knows.  For example, here, someone reading your paper from, say, France, would have no idea what the Pennsylvania Game Commission is or what state gamelands are. Instead, you could open with something like:</w:t>
      </w:r>
    </w:p>
    <w:p w14:paraId="06B5CF82" w14:textId="77777777" w:rsidR="00037628" w:rsidRDefault="00037628">
      <w:pPr>
        <w:pStyle w:val="CommentText"/>
      </w:pPr>
    </w:p>
    <w:p w14:paraId="24805187" w14:textId="77777777" w:rsidR="00037628" w:rsidRDefault="00037628">
      <w:pPr>
        <w:pStyle w:val="CommentText"/>
      </w:pPr>
      <w:r>
        <w:t>“Practitioners applying an SSDS will often benefit from features customized to their particular management applications.  In the case of the PGC, a state wildlife management agency, one primary goal is to increase availability of woodcock habitat on state-managed gamelands.  Thus, our tool required functionality to compare habitat potential among gamelands.”</w:t>
      </w:r>
    </w:p>
    <w:p w14:paraId="36B082F0" w14:textId="77777777" w:rsidR="00037628" w:rsidRDefault="00037628">
      <w:pPr>
        <w:pStyle w:val="CommentText"/>
      </w:pPr>
    </w:p>
    <w:p w14:paraId="5F18AC34" w14:textId="2888AB3C" w:rsidR="00037628" w:rsidRDefault="00037628">
      <w:pPr>
        <w:pStyle w:val="CommentText"/>
      </w:pPr>
      <w:r>
        <w:t>This is what I mean when I talk about elaborating</w:t>
      </w:r>
    </w:p>
  </w:comment>
  <w:comment w:id="405" w:author="Erik" w:date="2022-12-27T07:59:00Z" w:initials="E">
    <w:p w14:paraId="091CBE13" w14:textId="381C00B6" w:rsidR="00037628" w:rsidRDefault="00037628">
      <w:pPr>
        <w:pStyle w:val="CommentText"/>
      </w:pPr>
      <w:r>
        <w:rPr>
          <w:rStyle w:val="CommentReference"/>
        </w:rPr>
        <w:annotationRef/>
      </w:r>
      <w:r>
        <w:t>Some restructuring here to remove some repetitiveness in the paragraph, and to provide a little more elaboration on why each metric was needed.</w:t>
      </w:r>
    </w:p>
    <w:p w14:paraId="255404D6" w14:textId="72CED9FB" w:rsidR="00037628" w:rsidRDefault="00037628">
      <w:pPr>
        <w:pStyle w:val="CommentText"/>
      </w:pPr>
    </w:p>
    <w:p w14:paraId="048D6D4B" w14:textId="02EC61CD" w:rsidR="00037628" w:rsidRDefault="00037628">
      <w:pPr>
        <w:pStyle w:val="CommentText"/>
      </w:pPr>
      <w:r>
        <w:t>Added – I read along and see this is in the next paragraph.  So my suggestions may or may not apply depending on how you approach restructuring.</w:t>
      </w:r>
    </w:p>
  </w:comment>
  <w:comment w:id="410" w:author="Erik" w:date="2022-12-27T08:23:00Z" w:initials="E">
    <w:p w14:paraId="1A3EDC74" w14:textId="6283F9CD" w:rsidR="00037628" w:rsidRDefault="00037628">
      <w:pPr>
        <w:pStyle w:val="CommentText"/>
      </w:pPr>
      <w:r>
        <w:rPr>
          <w:rStyle w:val="CommentReference"/>
        </w:rPr>
        <w:annotationRef/>
      </w:r>
      <w:r>
        <w:t>This could be a first sentence to the next paragraph, depending on how you restructure.</w:t>
      </w:r>
    </w:p>
  </w:comment>
  <w:comment w:id="426" w:author="Erik" w:date="2022-12-27T07:56:00Z" w:initials="E">
    <w:p w14:paraId="15B4133E" w14:textId="77777777" w:rsidR="00037628" w:rsidRDefault="00037628">
      <w:pPr>
        <w:pStyle w:val="CommentText"/>
      </w:pPr>
      <w:r>
        <w:rPr>
          <w:rStyle w:val="CommentReference"/>
        </w:rPr>
        <w:annotationRef/>
      </w:r>
      <w:r>
        <w:t>Why is it called ‘total habitat’ in figure two if we titled it “landscape suitability index”?</w:t>
      </w:r>
    </w:p>
    <w:p w14:paraId="305DA874" w14:textId="77777777" w:rsidR="00037628" w:rsidRDefault="00037628">
      <w:pPr>
        <w:pStyle w:val="CommentText"/>
      </w:pPr>
    </w:p>
    <w:p w14:paraId="1E6A9897" w14:textId="0F8D37F0" w:rsidR="00037628" w:rsidRDefault="00037628">
      <w:pPr>
        <w:pStyle w:val="CommentText"/>
      </w:pPr>
      <w:r>
        <w:t xml:space="preserve">I know we had a prolonged discussion about this with PGC staff, and I don’t remember off-hand what the consensus was.  But ‘total habitat’ definitely rolls off the tongue more effectively than landscape suitability index. </w:t>
      </w:r>
    </w:p>
  </w:comment>
  <w:comment w:id="427" w:author="Amber M Roth" w:date="2023-02-23T20:14:00Z" w:initials="AMR">
    <w:p w14:paraId="4D546689" w14:textId="26B959A6" w:rsidR="00FD4E3F" w:rsidRDefault="00FD4E3F">
      <w:pPr>
        <w:pStyle w:val="CommentText"/>
      </w:pPr>
      <w:r>
        <w:rPr>
          <w:rStyle w:val="CommentReference"/>
        </w:rPr>
        <w:annotationRef/>
      </w:r>
      <w:r>
        <w:t>I agree. I’m confused as to the terminology and how you are using landscape suitability index metrics—plural?</w:t>
      </w:r>
    </w:p>
  </w:comment>
  <w:comment w:id="450" w:author="Erik" w:date="2022-12-27T08:18:00Z" w:initials="E">
    <w:p w14:paraId="152A3D25" w14:textId="7492C232" w:rsidR="00037628" w:rsidRDefault="00037628">
      <w:pPr>
        <w:pStyle w:val="CommentText"/>
      </w:pPr>
      <w:r>
        <w:rPr>
          <w:rStyle w:val="CommentReference"/>
        </w:rPr>
        <w:annotationRef/>
      </w:r>
      <w:r>
        <w:t>Need justification</w:t>
      </w:r>
    </w:p>
  </w:comment>
  <w:comment w:id="451" w:author="Erik" w:date="2022-12-27T08:21:00Z" w:initials="E">
    <w:p w14:paraId="65135CBB" w14:textId="4C1B2725" w:rsidR="00037628" w:rsidRDefault="00037628">
      <w:pPr>
        <w:pStyle w:val="CommentText"/>
      </w:pPr>
      <w:r>
        <w:rPr>
          <w:rStyle w:val="CommentReference"/>
        </w:rPr>
        <w:annotationRef/>
      </w:r>
      <w:r>
        <w:t>I did some editing above before I got to this paragraph, since you had some of the pros/cons already built into that paragraph, but not for all the metrics.  I suggest one of two edits here.  Either integrate this paragraph into the one above to remove redundancy, or, make the previous paragraph strictly about the calculation of the metrics without saying anything about the pros/cons.  My instinct says integrating will read better, but I don’t feel strongly.</w:t>
      </w:r>
    </w:p>
  </w:comment>
  <w:comment w:id="452" w:author="Amber M Roth" w:date="2023-02-23T20:15:00Z" w:initials="AMR">
    <w:p w14:paraId="337B09B5" w14:textId="4EA79F9D" w:rsidR="00FD4E3F" w:rsidRDefault="00FD4E3F">
      <w:pPr>
        <w:pStyle w:val="CommentText"/>
      </w:pPr>
      <w:r>
        <w:rPr>
          <w:rStyle w:val="CommentReference"/>
        </w:rPr>
        <w:annotationRef/>
      </w:r>
      <w:r>
        <w:t>This could go into discussion to explain how users might apply the tool. That seems more appropriate as you should only explain the mechanics of the tool in methods.</w:t>
      </w:r>
    </w:p>
  </w:comment>
  <w:comment w:id="453" w:author="Amber M Roth" w:date="2023-02-23T20:15:00Z" w:initials="AMR">
    <w:p w14:paraId="4B570150" w14:textId="00CEA9F3" w:rsidR="00FD4E3F" w:rsidRDefault="00FD4E3F">
      <w:pPr>
        <w:pStyle w:val="CommentText"/>
      </w:pPr>
      <w:r>
        <w:rPr>
          <w:rStyle w:val="CommentReference"/>
        </w:rPr>
        <w:annotationRef/>
      </w:r>
      <w:r>
        <w:t>Total area?</w:t>
      </w:r>
    </w:p>
  </w:comment>
  <w:comment w:id="456" w:author="Erik" w:date="2022-12-27T09:53:00Z" w:initials="E">
    <w:p w14:paraId="28CA87F9" w14:textId="0BACA091" w:rsidR="00037628" w:rsidRDefault="00037628">
      <w:pPr>
        <w:pStyle w:val="CommentText"/>
      </w:pPr>
      <w:r>
        <w:rPr>
          <w:rStyle w:val="CommentReference"/>
        </w:rPr>
        <w:annotationRef/>
      </w:r>
      <w:r>
        <w:t xml:space="preserve">I am torn on whether I think this level of detail is necessary.  I lean towards not – I don’t think you’d reference any of it in the results? </w:t>
      </w:r>
    </w:p>
  </w:comment>
  <w:comment w:id="459" w:author="Amber M Roth" w:date="2023-02-23T20:17:00Z" w:initials="AMR">
    <w:p w14:paraId="1CC395F6" w14:textId="4759C882" w:rsidR="00FD4E3F" w:rsidRDefault="00FD4E3F">
      <w:pPr>
        <w:pStyle w:val="CommentText"/>
      </w:pPr>
      <w:r>
        <w:rPr>
          <w:rStyle w:val="CommentReference"/>
        </w:rPr>
        <w:annotationRef/>
      </w:r>
      <w:r>
        <w:t>Define this scale. This also relates to pixel resolution. Also, if the metrics were used at &gt;1km scale, then can you justify using a smaller pixel resolution for your maps?</w:t>
      </w:r>
    </w:p>
  </w:comment>
  <w:comment w:id="462" w:author="Amber M Roth" w:date="2023-02-20T22:39:00Z" w:initials="AMR">
    <w:p w14:paraId="5EDEA66A" w14:textId="00F74D28" w:rsidR="00F84D98" w:rsidRDefault="00F84D98">
      <w:pPr>
        <w:pStyle w:val="CommentText"/>
      </w:pPr>
      <w:r>
        <w:rPr>
          <w:rStyle w:val="CommentReference"/>
        </w:rPr>
        <w:annotationRef/>
      </w:r>
      <w:r>
        <w:t xml:space="preserve">What about the right side of the figure? It isn’t clear that these are the “prioritization metrics” (I assume you mean the 4 </w:t>
      </w:r>
      <w:r w:rsidR="005B02CC">
        <w:t xml:space="preserve">habitat suitability </w:t>
      </w:r>
      <w:r>
        <w:t>metrics) which is not how you refer to them in the methods. I would collectively give them a label and use it consistently.</w:t>
      </w:r>
    </w:p>
  </w:comment>
  <w:comment w:id="463" w:author="Erik" w:date="2022-12-27T09:55:00Z" w:initials="E">
    <w:p w14:paraId="4E3FBBDE" w14:textId="10A5E32A" w:rsidR="00037628" w:rsidRDefault="00037628">
      <w:pPr>
        <w:pStyle w:val="CommentText"/>
      </w:pPr>
      <w:r>
        <w:rPr>
          <w:rStyle w:val="CommentReference"/>
        </w:rPr>
        <w:annotationRef/>
      </w:r>
      <w:r>
        <w:t>What do you think about adding the pie chart (e.g. 50/50) that goes with the chosen weight next to that map.  Also would there be value in putting in all four metrics?  You’ve got the space and it would fit with the Methods text.</w:t>
      </w:r>
    </w:p>
  </w:comment>
  <w:comment w:id="471" w:author="Erik" w:date="2022-12-27T09:57:00Z" w:initials="E">
    <w:p w14:paraId="32DD63D2" w14:textId="216C4781" w:rsidR="00037628" w:rsidRDefault="00037628">
      <w:pPr>
        <w:pStyle w:val="CommentText"/>
      </w:pPr>
      <w:r>
        <w:rPr>
          <w:rStyle w:val="CommentReference"/>
        </w:rPr>
        <w:annotationRef/>
      </w:r>
      <w:r>
        <w:t>Were there 113 locations, or 113 stopover sites?</w:t>
      </w:r>
    </w:p>
  </w:comment>
  <w:comment w:id="464" w:author="Erik" w:date="2022-12-27T09:59:00Z" w:initials="E">
    <w:p w14:paraId="0313E3AA" w14:textId="3169BBD6" w:rsidR="00037628" w:rsidRDefault="00037628">
      <w:pPr>
        <w:pStyle w:val="CommentText"/>
      </w:pPr>
      <w:r>
        <w:rPr>
          <w:rStyle w:val="CommentReference"/>
        </w:rPr>
        <w:annotationRef/>
      </w:r>
      <w:r>
        <w:t>I don’t think you need to repeat the fact that we used them to make models.  Also consider flipping the order (Breeding, Migration) to match the chronology of the Methods.</w:t>
      </w:r>
    </w:p>
  </w:comment>
  <w:comment w:id="480" w:author="Erik" w:date="2022-12-27T10:00:00Z" w:initials="E">
    <w:p w14:paraId="4EC5FAE8" w14:textId="25884300" w:rsidR="00037628" w:rsidRDefault="00037628">
      <w:pPr>
        <w:pStyle w:val="CommentText"/>
      </w:pPr>
      <w:r>
        <w:rPr>
          <w:rStyle w:val="CommentReference"/>
        </w:rPr>
        <w:annotationRef/>
      </w:r>
      <w:r>
        <w:t xml:space="preserve">Predictive? </w:t>
      </w:r>
    </w:p>
  </w:comment>
  <w:comment w:id="491" w:author="Erik" w:date="2022-12-27T10:01:00Z" w:initials="E">
    <w:p w14:paraId="14C3914D" w14:textId="652D5348" w:rsidR="00037628" w:rsidRDefault="00037628">
      <w:pPr>
        <w:pStyle w:val="CommentText"/>
      </w:pPr>
      <w:r>
        <w:rPr>
          <w:rStyle w:val="CommentReference"/>
        </w:rPr>
        <w:annotationRef/>
      </w:r>
      <w:r>
        <w:t>0.5 km for consistency ?</w:t>
      </w:r>
    </w:p>
  </w:comment>
  <w:comment w:id="494" w:author="Erik" w:date="2022-12-27T10:02:00Z" w:initials="E">
    <w:p w14:paraId="79F2225B" w14:textId="108543D1" w:rsidR="00037628" w:rsidRDefault="00037628">
      <w:pPr>
        <w:pStyle w:val="CommentText"/>
      </w:pPr>
      <w:r>
        <w:rPr>
          <w:rStyle w:val="CommentReference"/>
        </w:rPr>
        <w:annotationRef/>
      </w:r>
      <w:r>
        <w:t>This justification should go to the methods</w:t>
      </w:r>
    </w:p>
  </w:comment>
  <w:comment w:id="510" w:author="Erik" w:date="2022-12-27T10:06:00Z" w:initials="E">
    <w:p w14:paraId="5ED7C648" w14:textId="3A9F51A1" w:rsidR="00037628" w:rsidRDefault="00037628">
      <w:pPr>
        <w:pStyle w:val="CommentText"/>
      </w:pPr>
      <w:r>
        <w:rPr>
          <w:rStyle w:val="CommentReference"/>
        </w:rPr>
        <w:annotationRef/>
      </w:r>
      <w:r>
        <w:t>Watch present to past tense shifts. You almost always want to use past tense.</w:t>
      </w:r>
    </w:p>
  </w:comment>
  <w:comment w:id="509" w:author="Erik" w:date="2022-12-27T10:10:00Z" w:initials="E">
    <w:p w14:paraId="78AC74F1" w14:textId="26242147" w:rsidR="00037628" w:rsidRDefault="00037628">
      <w:pPr>
        <w:pStyle w:val="CommentText"/>
      </w:pPr>
      <w:r>
        <w:rPr>
          <w:rStyle w:val="CommentReference"/>
        </w:rPr>
        <w:annotationRef/>
      </w:r>
      <w:r>
        <w:t xml:space="preserve">This reads a little like a discussion point, although it sets up the observation on the scale of prediction.  If you find yourself coming back to this in the discussion you could probably revise this to be more result-oriented and less interpretive. </w:t>
      </w:r>
    </w:p>
  </w:comment>
  <w:comment w:id="514" w:author="Amber M Roth" w:date="2023-02-21T07:48:00Z" w:initials="AMR">
    <w:p w14:paraId="7E584A6D" w14:textId="1886D5A4" w:rsidR="007750F2" w:rsidRDefault="007750F2">
      <w:pPr>
        <w:pStyle w:val="CommentText"/>
      </w:pPr>
      <w:r>
        <w:rPr>
          <w:rStyle w:val="CommentReference"/>
        </w:rPr>
        <w:annotationRef/>
      </w:r>
      <w:r>
        <w:t xml:space="preserve">Can you more clearly state the final resolutions of each model? </w:t>
      </w:r>
      <w:r w:rsidR="004D41D2">
        <w:t>Also to what degree is resolution constrained by the spatial scale of the final covariates selected for each model?</w:t>
      </w:r>
    </w:p>
  </w:comment>
  <w:comment w:id="515" w:author="Erik" w:date="2022-12-27T10:06:00Z" w:initials="E">
    <w:p w14:paraId="5DF44F4F" w14:textId="797C42AF" w:rsidR="00037628" w:rsidRDefault="00037628">
      <w:pPr>
        <w:pStyle w:val="CommentText"/>
      </w:pPr>
      <w:r>
        <w:rPr>
          <w:rStyle w:val="CommentReference"/>
        </w:rPr>
        <w:annotationRef/>
      </w:r>
      <w:r>
        <w:t>Watch out for terminology consistency.  Here the ‘residential species distribution map’ vs ‘breeding season distribution map’ which you’ve used up to this point.</w:t>
      </w:r>
    </w:p>
  </w:comment>
  <w:comment w:id="516" w:author="Erik" w:date="2022-12-27T10:08:00Z" w:initials="E">
    <w:p w14:paraId="7D48E036" w14:textId="49BDA3C3" w:rsidR="00037628" w:rsidRDefault="00037628">
      <w:pPr>
        <w:pStyle w:val="CommentText"/>
      </w:pPr>
      <w:r>
        <w:rPr>
          <w:rStyle w:val="CommentReference"/>
        </w:rPr>
        <w:annotationRef/>
      </w:r>
      <w:r>
        <w:t>Between is a comparison of 2 things, among is for &gt;2 things.</w:t>
      </w:r>
    </w:p>
  </w:comment>
  <w:comment w:id="519" w:author="Amber M Roth" w:date="2023-02-23T20:31:00Z" w:initials="AMR">
    <w:p w14:paraId="61E8F995" w14:textId="5C909AC3" w:rsidR="00002862" w:rsidRDefault="00002862">
      <w:pPr>
        <w:pStyle w:val="CommentText"/>
      </w:pPr>
      <w:r>
        <w:rPr>
          <w:rStyle w:val="CommentReference"/>
        </w:rPr>
        <w:annotationRef/>
      </w:r>
      <w:r>
        <w:t>Titles should be above the table.</w:t>
      </w:r>
    </w:p>
  </w:comment>
  <w:comment w:id="520" w:author="Erik" w:date="2022-12-27T10:11:00Z" w:initials="E">
    <w:p w14:paraId="0EE31CD2" w14:textId="47FB1F47" w:rsidR="00037628" w:rsidRDefault="00037628">
      <w:pPr>
        <w:pStyle w:val="CommentText"/>
      </w:pPr>
      <w:r>
        <w:rPr>
          <w:rStyle w:val="CommentReference"/>
        </w:rPr>
        <w:annotationRef/>
      </w:r>
      <w:r>
        <w:t>Not clear what the scale and units on the map are – should be described in the figure caption.</w:t>
      </w:r>
    </w:p>
  </w:comment>
  <w:comment w:id="521" w:author="Amber M Roth" w:date="2023-02-20T21:56:00Z" w:initials="AMR">
    <w:p w14:paraId="491E21AA" w14:textId="22628964" w:rsidR="00037628" w:rsidRDefault="00037628">
      <w:pPr>
        <w:pStyle w:val="CommentText"/>
      </w:pPr>
      <w:r>
        <w:rPr>
          <w:rStyle w:val="CommentReference"/>
        </w:rPr>
        <w:annotationRef/>
      </w:r>
      <w:r>
        <w:t>Make scale bars more obvious, add north arrow. Percentile of what? Habitat suitability value?</w:t>
      </w:r>
      <w:r w:rsidR="007750F2">
        <w:t xml:space="preserve"> What is the pixel resolution of the 2 maps?</w:t>
      </w:r>
    </w:p>
  </w:comment>
  <w:comment w:id="522" w:author="Amber M Roth" w:date="2023-02-20T22:26:00Z" w:initials="AMR">
    <w:p w14:paraId="6D639146" w14:textId="49DA2C9C" w:rsidR="00037628" w:rsidRDefault="00037628">
      <w:pPr>
        <w:pStyle w:val="CommentText"/>
      </w:pPr>
      <w:r>
        <w:rPr>
          <w:rStyle w:val="CommentReference"/>
        </w:rPr>
        <w:annotationRef/>
      </w:r>
      <w:r>
        <w:t>I tightened up the text in the caption</w:t>
      </w:r>
    </w:p>
  </w:comment>
  <w:comment w:id="523" w:author="Erik" w:date="2022-12-27T10:12:00Z" w:initials="E">
    <w:p w14:paraId="12D3E306" w14:textId="38767E08" w:rsidR="00037628" w:rsidRDefault="00037628">
      <w:pPr>
        <w:pStyle w:val="CommentText"/>
      </w:pPr>
      <w:r>
        <w:rPr>
          <w:rStyle w:val="CommentReference"/>
        </w:rPr>
        <w:annotationRef/>
      </w:r>
      <w:r>
        <w:t>Same comment here – should describe what habitat suitability is in the figure caption..</w:t>
      </w:r>
    </w:p>
  </w:comment>
  <w:comment w:id="524" w:author="Amber M Roth" w:date="2023-02-20T22:27:00Z" w:initials="AMR">
    <w:p w14:paraId="74E1249D" w14:textId="37C6B670" w:rsidR="00037628" w:rsidRDefault="00037628">
      <w:pPr>
        <w:pStyle w:val="CommentText"/>
      </w:pPr>
      <w:r>
        <w:rPr>
          <w:rStyle w:val="CommentReference"/>
        </w:rPr>
        <w:annotationRef/>
      </w:r>
      <w:r>
        <w:t>Agreed. What do the habitat suitability values represent? Also, I assume these are the pixel values?</w:t>
      </w:r>
    </w:p>
  </w:comment>
  <w:comment w:id="538" w:author="Erik" w:date="2022-12-27T10:14:00Z" w:initials="E">
    <w:p w14:paraId="1DF2B77D" w14:textId="77777777" w:rsidR="00037628" w:rsidRDefault="00037628">
      <w:pPr>
        <w:pStyle w:val="CommentText"/>
      </w:pPr>
      <w:r>
        <w:rPr>
          <w:rStyle w:val="CommentReference"/>
        </w:rPr>
        <w:annotationRef/>
      </w:r>
      <w:r>
        <w:t>We didn’t really develop a decision-making framework, only a tool that could support the decision making.</w:t>
      </w:r>
    </w:p>
    <w:p w14:paraId="7D9049B6" w14:textId="77777777" w:rsidR="00037628" w:rsidRDefault="00037628">
      <w:pPr>
        <w:pStyle w:val="CommentText"/>
      </w:pPr>
    </w:p>
    <w:p w14:paraId="00D74269" w14:textId="5C79E155" w:rsidR="00037628" w:rsidRDefault="00037628">
      <w:pPr>
        <w:pStyle w:val="CommentText"/>
      </w:pPr>
      <w:r>
        <w:t>I would also use this paragraph to come back to the concept of transferability more directly. I think the first and the last sentences are relevant, but I would leave the case-study specific discussion for a later paragraph.</w:t>
      </w:r>
    </w:p>
  </w:comment>
  <w:comment w:id="553" w:author="Erik" w:date="2022-12-27T10:16:00Z" w:initials="E">
    <w:p w14:paraId="57AFE545" w14:textId="6DF324C3" w:rsidR="00037628" w:rsidRDefault="00037628">
      <w:pPr>
        <w:pStyle w:val="CommentText"/>
      </w:pPr>
      <w:r>
        <w:rPr>
          <w:rStyle w:val="CommentReference"/>
        </w:rPr>
        <w:annotationRef/>
      </w:r>
      <w:r>
        <w:t>I’d avoid referring to this as ‘selection’.  Maybe ‘woodcock habitat was associated with radically different scales’</w:t>
      </w:r>
    </w:p>
  </w:comment>
  <w:comment w:id="554" w:author="Amber M Roth" w:date="2023-02-23T20:45:00Z" w:initials="AMR">
    <w:p w14:paraId="57B6C039" w14:textId="656B520C" w:rsidR="00433C56" w:rsidRDefault="00433C56">
      <w:pPr>
        <w:pStyle w:val="CommentText"/>
      </w:pPr>
      <w:r>
        <w:rPr>
          <w:rStyle w:val="CommentReference"/>
        </w:rPr>
        <w:annotationRef/>
      </w:r>
      <w:r>
        <w:t>Based on this statement, it is important to state the map resolutions in methods.</w:t>
      </w:r>
    </w:p>
  </w:comment>
  <w:comment w:id="555" w:author="Amber M Roth" w:date="2023-02-23T20:48:00Z" w:initials="AMR">
    <w:p w14:paraId="34CDA8D8" w14:textId="137286FF" w:rsidR="00433C56" w:rsidRDefault="00433C56">
      <w:pPr>
        <w:pStyle w:val="CommentText"/>
      </w:pPr>
      <w:r>
        <w:rPr>
          <w:rStyle w:val="CommentReference"/>
        </w:rPr>
        <w:annotationRef/>
      </w:r>
      <w:r>
        <w:t xml:space="preserve">Not traditionally targeted by wildlife management </w:t>
      </w:r>
      <w:r w:rsidRPr="00433C56">
        <w:rPr>
          <w:u w:val="single"/>
        </w:rPr>
        <w:t>agencies</w:t>
      </w:r>
      <w:r>
        <w:t>.</w:t>
      </w:r>
    </w:p>
  </w:comment>
  <w:comment w:id="556" w:author="Amber M Roth" w:date="2023-02-23T20:53:00Z" w:initials="AMR">
    <w:p w14:paraId="1A2FF9AC" w14:textId="6F9FAE12" w:rsidR="000833B4" w:rsidRDefault="000833B4">
      <w:pPr>
        <w:pStyle w:val="CommentText"/>
      </w:pPr>
      <w:r>
        <w:rPr>
          <w:rStyle w:val="CommentReference"/>
        </w:rPr>
        <w:annotationRef/>
      </w:r>
      <w:r>
        <w:t>This statement is stealing the thunder from the next paragraph. I would delete it or incorporate it into your next paragraph.</w:t>
      </w:r>
    </w:p>
  </w:comment>
  <w:comment w:id="559" w:author="Erik" w:date="2022-12-27T10:18:00Z" w:initials="E">
    <w:p w14:paraId="4D764146" w14:textId="4CB2F864" w:rsidR="00037628" w:rsidRDefault="00037628">
      <w:pPr>
        <w:pStyle w:val="CommentText"/>
      </w:pPr>
      <w:r>
        <w:rPr>
          <w:rStyle w:val="CommentReference"/>
        </w:rPr>
        <w:annotationRef/>
      </w:r>
    </w:p>
  </w:comment>
  <w:comment w:id="560" w:author="Erik" w:date="2022-12-27T10:18:00Z" w:initials="E">
    <w:p w14:paraId="51472F9F" w14:textId="678AD9F7" w:rsidR="00037628" w:rsidRDefault="00037628">
      <w:pPr>
        <w:pStyle w:val="CommentText"/>
      </w:pPr>
      <w:r>
        <w:rPr>
          <w:rStyle w:val="CommentReference"/>
        </w:rPr>
        <w:annotationRef/>
      </w:r>
      <w:r>
        <w:t>Come back to the multi-season support tool facilitating management decisions in some way</w:t>
      </w:r>
    </w:p>
  </w:comment>
  <w:comment w:id="562" w:author="Erik" w:date="2022-12-27T10:19:00Z" w:initials="E">
    <w:p w14:paraId="4680BEA3" w14:textId="431C9B4A" w:rsidR="00037628" w:rsidRDefault="00037628">
      <w:pPr>
        <w:pStyle w:val="CommentText"/>
      </w:pPr>
      <w:r>
        <w:rPr>
          <w:rStyle w:val="CommentReference"/>
        </w:rPr>
        <w:annotationRef/>
      </w:r>
      <w:r>
        <w:t xml:space="preserve">Is the model tolerant, or are the woodcock tolerant ? </w:t>
      </w:r>
    </w:p>
  </w:comment>
  <w:comment w:id="579" w:author="Erik" w:date="2022-12-27T10:21:00Z" w:initials="E">
    <w:p w14:paraId="09BB0664" w14:textId="3B238259" w:rsidR="00037628" w:rsidRDefault="00037628">
      <w:pPr>
        <w:pStyle w:val="CommentText"/>
      </w:pPr>
      <w:r>
        <w:rPr>
          <w:rStyle w:val="CommentReference"/>
        </w:rPr>
        <w:annotationRef/>
      </w:r>
      <w:r>
        <w:t>Another example of an edit to make this statement a bit less general.  Most readers won’t inherently understand that the distributions of gamelands.</w:t>
      </w:r>
    </w:p>
  </w:comment>
  <w:comment w:id="587" w:author="Amber M Roth" w:date="2023-02-23T20:58:00Z" w:initials="AMR">
    <w:p w14:paraId="22E524A2" w14:textId="31B3F2A0" w:rsidR="000833B4" w:rsidRDefault="000833B4">
      <w:pPr>
        <w:pStyle w:val="CommentText"/>
      </w:pPr>
      <w:r>
        <w:rPr>
          <w:rStyle w:val="CommentReference"/>
        </w:rPr>
        <w:annotationRef/>
      </w:r>
      <w:r>
        <w:t>Be consistent in how you refer to this entity</w:t>
      </w:r>
    </w:p>
  </w:comment>
  <w:comment w:id="592" w:author="Erik" w:date="2022-12-27T10:23:00Z" w:initials="E">
    <w:p w14:paraId="19A91367" w14:textId="127DE948" w:rsidR="00037628" w:rsidRDefault="00037628">
      <w:pPr>
        <w:pStyle w:val="CommentText"/>
      </w:pPr>
      <w:r>
        <w:rPr>
          <w:rStyle w:val="CommentReference"/>
        </w:rPr>
        <w:annotationRef/>
      </w:r>
      <w:r>
        <w:t xml:space="preserve">A bit contradictory though now to say ‘these areas don’t have management areas except there is this one great big management area. </w:t>
      </w:r>
    </w:p>
  </w:comment>
  <w:comment w:id="593" w:author="Amber M Roth" w:date="2023-02-23T20:59:00Z" w:initials="AMR">
    <w:p w14:paraId="115AA15B" w14:textId="5641A1B0" w:rsidR="000833B4" w:rsidRDefault="000833B4">
      <w:pPr>
        <w:pStyle w:val="CommentText"/>
      </w:pPr>
      <w:r>
        <w:rPr>
          <w:rStyle w:val="CommentReference"/>
        </w:rPr>
        <w:annotationRef/>
      </w:r>
      <w:r>
        <w:t xml:space="preserve">Isn’t the primary function of the refuge to conserve wildlife </w:t>
      </w:r>
      <w:r w:rsidR="009F69BA">
        <w:t xml:space="preserve">and the ecosystem </w:t>
      </w:r>
      <w:r>
        <w:t>and secondarily education</w:t>
      </w:r>
      <w:r w:rsidR="009F69BA">
        <w:t>/outreach</w:t>
      </w:r>
      <w:r>
        <w:t>? S</w:t>
      </w:r>
      <w:r w:rsidR="009F69BA">
        <w:t>eems like the roles should be flipped and the last part of the sentence rewritten as it doesn’t seem accurate to me.</w:t>
      </w:r>
    </w:p>
    <w:p w14:paraId="36AC837D" w14:textId="134E6290" w:rsidR="009F69BA" w:rsidRDefault="009F69BA">
      <w:pPr>
        <w:pStyle w:val="CommentText"/>
      </w:pPr>
    </w:p>
    <w:p w14:paraId="4127E755" w14:textId="149323F2" w:rsidR="009F69BA" w:rsidRDefault="009F69BA">
      <w:pPr>
        <w:pStyle w:val="CommentText"/>
      </w:pPr>
      <w:r>
        <w:t xml:space="preserve">From their website: </w:t>
      </w:r>
    </w:p>
    <w:p w14:paraId="0E50D3A3" w14:textId="77777777" w:rsidR="009F69BA" w:rsidRPr="009F69BA" w:rsidRDefault="009F69BA" w:rsidP="009F69BA">
      <w:pPr>
        <w:shd w:val="clear" w:color="auto" w:fill="FFFFFF"/>
        <w:spacing w:before="330" w:after="165" w:line="240" w:lineRule="auto"/>
        <w:outlineLvl w:val="2"/>
        <w:rPr>
          <w:rFonts w:ascii="Arial" w:eastAsia="Times New Roman" w:hAnsi="Arial" w:cs="Arial"/>
          <w:b/>
          <w:bCs/>
          <w:color w:val="205493"/>
          <w:sz w:val="36"/>
          <w:szCs w:val="36"/>
        </w:rPr>
      </w:pPr>
      <w:r w:rsidRPr="009F69BA">
        <w:rPr>
          <w:rFonts w:ascii="Arial" w:eastAsia="Times New Roman" w:hAnsi="Arial" w:cs="Arial"/>
          <w:b/>
          <w:bCs/>
          <w:color w:val="205493"/>
          <w:sz w:val="36"/>
          <w:szCs w:val="36"/>
        </w:rPr>
        <w:t>Our Mission</w:t>
      </w:r>
    </w:p>
    <w:p w14:paraId="4DD3BCD3" w14:textId="77777777" w:rsidR="009F69BA" w:rsidRPr="009F69BA" w:rsidRDefault="009F69BA" w:rsidP="009F69BA">
      <w:pPr>
        <w:shd w:val="clear" w:color="auto" w:fill="FFFFFF"/>
        <w:spacing w:after="300" w:line="240" w:lineRule="auto"/>
        <w:rPr>
          <w:rFonts w:ascii="Arial" w:eastAsia="Times New Roman" w:hAnsi="Arial" w:cs="Arial"/>
          <w:color w:val="4A4A4A"/>
          <w:sz w:val="25"/>
          <w:szCs w:val="25"/>
        </w:rPr>
      </w:pPr>
      <w:r w:rsidRPr="009F69BA">
        <w:rPr>
          <w:rFonts w:ascii="Arial" w:eastAsia="Times New Roman" w:hAnsi="Arial" w:cs="Arial"/>
          <w:color w:val="4A4A4A"/>
          <w:sz w:val="25"/>
          <w:szCs w:val="25"/>
        </w:rPr>
        <w:t>Each unit of the National Wildlife Refuge System is established to serve a statutory purpose that targets the conservation of native species dependent on its lands and waters. All activities on those acres are reviewed for compatibility with this statutory purpose. </w:t>
      </w:r>
    </w:p>
    <w:p w14:paraId="4EFFD5B9" w14:textId="77777777" w:rsidR="009F69BA" w:rsidRPr="009F69BA" w:rsidRDefault="009F69BA" w:rsidP="009F69BA">
      <w:pPr>
        <w:shd w:val="clear" w:color="auto" w:fill="FFFFFF"/>
        <w:spacing w:after="0" w:line="240" w:lineRule="auto"/>
        <w:rPr>
          <w:rFonts w:ascii="Arial" w:eastAsia="Times New Roman" w:hAnsi="Arial" w:cs="Arial"/>
          <w:color w:val="4A4A4A"/>
          <w:sz w:val="25"/>
          <w:szCs w:val="25"/>
        </w:rPr>
      </w:pPr>
      <w:r w:rsidRPr="009F69BA">
        <w:rPr>
          <w:rFonts w:ascii="Arial" w:eastAsia="Times New Roman" w:hAnsi="Arial" w:cs="Arial"/>
          <w:color w:val="4A4A4A"/>
          <w:sz w:val="25"/>
          <w:szCs w:val="25"/>
        </w:rPr>
        <w:t>John Heinz National Wildlife Refuge at Tinicum was established for the purposes of preserving, restoring, and developing the natural area known as Tinicum Marsh. In addition, the refuge was established to provide environmental education and an opportunity to study nature.</w:t>
      </w:r>
    </w:p>
    <w:p w14:paraId="6BD6C29E" w14:textId="77777777" w:rsidR="009F69BA" w:rsidRDefault="009F69BA">
      <w:pPr>
        <w:pStyle w:val="CommentText"/>
      </w:pPr>
    </w:p>
  </w:comment>
  <w:comment w:id="601" w:author="Amber M Roth" w:date="2023-02-23T21:07:00Z" w:initials="AMR">
    <w:p w14:paraId="66901678" w14:textId="2B02BD74" w:rsidR="009F69BA" w:rsidRDefault="009F69BA">
      <w:pPr>
        <w:pStyle w:val="CommentText"/>
      </w:pPr>
      <w:r>
        <w:rPr>
          <w:rStyle w:val="CommentReference"/>
        </w:rPr>
        <w:annotationRef/>
      </w:r>
      <w:r>
        <w:t>Develop? Seems like the idea is to develop a strategy and not have a preformed one.</w:t>
      </w:r>
    </w:p>
  </w:comment>
  <w:comment w:id="604" w:author="Amber M Roth" w:date="2023-02-23T21:10:00Z" w:initials="AMR">
    <w:p w14:paraId="23131219" w14:textId="2DA28CB8" w:rsidR="009F69BA" w:rsidRDefault="009F69BA">
      <w:pPr>
        <w:pStyle w:val="CommentText"/>
      </w:pPr>
      <w:r>
        <w:rPr>
          <w:rStyle w:val="CommentReference"/>
        </w:rPr>
        <w:annotationRef/>
      </w:r>
      <w:r w:rsidR="00182CDD">
        <w:t>Stages and seasons and periods, oh my!</w:t>
      </w:r>
    </w:p>
  </w:comment>
  <w:comment w:id="605" w:author="Amber M Roth" w:date="2023-02-23T21:15:00Z" w:initials="AMR">
    <w:p w14:paraId="3F99BF86" w14:textId="5E462AF1" w:rsidR="00182CDD" w:rsidRDefault="00182CDD">
      <w:pPr>
        <w:pStyle w:val="CommentText"/>
      </w:pPr>
      <w:r>
        <w:rPr>
          <w:rStyle w:val="CommentReference"/>
        </w:rPr>
        <w:annotationRef/>
      </w:r>
      <w:r>
        <w:t>You could cite the Cohen et al 2022 paper here.</w:t>
      </w:r>
    </w:p>
  </w:comment>
  <w:comment w:id="611" w:author="Amber M Roth" w:date="2023-02-23T21:16:00Z" w:initials="AMR">
    <w:p w14:paraId="1AE116B1" w14:textId="067F9C42" w:rsidR="00182CDD" w:rsidRDefault="00182CDD">
      <w:pPr>
        <w:pStyle w:val="CommentText"/>
      </w:pPr>
      <w:r>
        <w:rPr>
          <w:rStyle w:val="CommentReference"/>
        </w:rPr>
        <w:annotationRef/>
      </w:r>
      <w:r>
        <w:rPr>
          <w:rStyle w:val="CommentReference"/>
        </w:rPr>
        <w:t>We have hopefully demonstrated this at this point so am suggesting a more confident verb here.</w:t>
      </w:r>
    </w:p>
  </w:comment>
  <w:comment w:id="612" w:author="Amber M Roth" w:date="2023-02-23T19:51:00Z" w:initials="AMR">
    <w:p w14:paraId="048C3741" w14:textId="78E45865" w:rsidR="00BF7AC7" w:rsidRDefault="00BF7AC7">
      <w:pPr>
        <w:pStyle w:val="CommentText"/>
      </w:pPr>
      <w:r>
        <w:rPr>
          <w:rStyle w:val="CommentReference"/>
        </w:rPr>
        <w:annotationRef/>
      </w:r>
      <w:r>
        <w:t>Insert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35BD04" w15:done="0"/>
  <w15:commentEx w15:paraId="5E2710B0" w15:done="0"/>
  <w15:commentEx w15:paraId="62040144" w15:done="0"/>
  <w15:commentEx w15:paraId="7CB63EFF" w15:done="0"/>
  <w15:commentEx w15:paraId="6972FF2B" w15:done="0"/>
  <w15:commentEx w15:paraId="23F9CDC4" w15:done="0"/>
  <w15:commentEx w15:paraId="31372159" w15:paraIdParent="23F9CDC4" w15:done="0"/>
  <w15:commentEx w15:paraId="3F03640E" w15:done="0"/>
  <w15:commentEx w15:paraId="646E5431" w15:done="0"/>
  <w15:commentEx w15:paraId="525D75E3" w15:done="0"/>
  <w15:commentEx w15:paraId="03F2173C" w15:paraIdParent="525D75E3" w15:done="0"/>
  <w15:commentEx w15:paraId="5593148A" w15:done="0"/>
  <w15:commentEx w15:paraId="153FBB3C" w15:done="0"/>
  <w15:commentEx w15:paraId="7F0044CB" w15:done="0"/>
  <w15:commentEx w15:paraId="4B082718" w15:done="0"/>
  <w15:commentEx w15:paraId="2F029C92" w15:paraIdParent="4B082718" w15:done="0"/>
  <w15:commentEx w15:paraId="7EA48B73" w15:done="0"/>
  <w15:commentEx w15:paraId="03A8D9DB" w15:done="0"/>
  <w15:commentEx w15:paraId="3412CEFC" w15:done="0"/>
  <w15:commentEx w15:paraId="1223F4EA" w15:done="0"/>
  <w15:commentEx w15:paraId="253B37DA" w15:done="0"/>
  <w15:commentEx w15:paraId="53C6BA94" w15:done="0"/>
  <w15:commentEx w15:paraId="27DA2C9E" w15:done="0"/>
  <w15:commentEx w15:paraId="0D68815D" w15:done="0"/>
  <w15:commentEx w15:paraId="69150E67" w15:done="0"/>
  <w15:commentEx w15:paraId="2547930E" w15:done="0"/>
  <w15:commentEx w15:paraId="57B0871F" w15:done="0"/>
  <w15:commentEx w15:paraId="10487D7B" w15:done="0"/>
  <w15:commentEx w15:paraId="5B7C1CA9" w15:paraIdParent="10487D7B" w15:done="0"/>
  <w15:commentEx w15:paraId="11F084DA" w15:done="0"/>
  <w15:commentEx w15:paraId="27BE4DF4" w15:done="0"/>
  <w15:commentEx w15:paraId="424105FF" w15:done="0"/>
  <w15:commentEx w15:paraId="6B62F0DD" w15:done="0"/>
  <w15:commentEx w15:paraId="1882DBEA" w15:done="0"/>
  <w15:commentEx w15:paraId="73B4D747" w15:done="0"/>
  <w15:commentEx w15:paraId="2E6C5278" w15:done="0"/>
  <w15:commentEx w15:paraId="7F205F27" w15:done="0"/>
  <w15:commentEx w15:paraId="36985072" w15:done="0"/>
  <w15:commentEx w15:paraId="2B5C853A" w15:done="0"/>
  <w15:commentEx w15:paraId="3455916F" w15:done="0"/>
  <w15:commentEx w15:paraId="72735956" w15:done="0"/>
  <w15:commentEx w15:paraId="48E83B30" w15:done="0"/>
  <w15:commentEx w15:paraId="65AC0C88" w15:done="0"/>
  <w15:commentEx w15:paraId="6BD14176" w15:done="0"/>
  <w15:commentEx w15:paraId="3C0987C1" w15:done="0"/>
  <w15:commentEx w15:paraId="3E5B766E" w15:done="0"/>
  <w15:commentEx w15:paraId="1B56AA71" w15:done="0"/>
  <w15:commentEx w15:paraId="250C090D" w15:done="0"/>
  <w15:commentEx w15:paraId="67C539AC" w15:done="0"/>
  <w15:commentEx w15:paraId="56E39BDA" w15:done="0"/>
  <w15:commentEx w15:paraId="28CC08E6" w15:done="0"/>
  <w15:commentEx w15:paraId="5F18AC34" w15:done="0"/>
  <w15:commentEx w15:paraId="048D6D4B" w15:done="0"/>
  <w15:commentEx w15:paraId="1A3EDC74" w15:done="0"/>
  <w15:commentEx w15:paraId="1E6A9897" w15:done="0"/>
  <w15:commentEx w15:paraId="4D546689" w15:paraIdParent="1E6A9897" w15:done="0"/>
  <w15:commentEx w15:paraId="152A3D25" w15:done="0"/>
  <w15:commentEx w15:paraId="65135CBB" w15:done="0"/>
  <w15:commentEx w15:paraId="337B09B5" w15:paraIdParent="65135CBB" w15:done="0"/>
  <w15:commentEx w15:paraId="4B570150" w15:done="0"/>
  <w15:commentEx w15:paraId="28CA87F9" w15:done="0"/>
  <w15:commentEx w15:paraId="1CC395F6" w15:done="0"/>
  <w15:commentEx w15:paraId="5EDEA66A" w15:done="0"/>
  <w15:commentEx w15:paraId="4E3FBBDE" w15:done="0"/>
  <w15:commentEx w15:paraId="32DD63D2" w15:done="0"/>
  <w15:commentEx w15:paraId="0313E3AA" w15:done="0"/>
  <w15:commentEx w15:paraId="4EC5FAE8" w15:done="0"/>
  <w15:commentEx w15:paraId="14C3914D" w15:done="0"/>
  <w15:commentEx w15:paraId="79F2225B" w15:done="0"/>
  <w15:commentEx w15:paraId="5ED7C648" w15:done="0"/>
  <w15:commentEx w15:paraId="78AC74F1" w15:done="0"/>
  <w15:commentEx w15:paraId="7E584A6D" w15:done="0"/>
  <w15:commentEx w15:paraId="5DF44F4F" w15:done="0"/>
  <w15:commentEx w15:paraId="7D48E036" w15:done="0"/>
  <w15:commentEx w15:paraId="61E8F995" w15:done="0"/>
  <w15:commentEx w15:paraId="0EE31CD2" w15:done="0"/>
  <w15:commentEx w15:paraId="491E21AA" w15:paraIdParent="0EE31CD2" w15:done="0"/>
  <w15:commentEx w15:paraId="6D639146" w15:done="0"/>
  <w15:commentEx w15:paraId="12D3E306" w15:done="0"/>
  <w15:commentEx w15:paraId="74E1249D" w15:paraIdParent="12D3E306" w15:done="0"/>
  <w15:commentEx w15:paraId="00D74269" w15:done="0"/>
  <w15:commentEx w15:paraId="57AFE545" w15:done="0"/>
  <w15:commentEx w15:paraId="57B6C039" w15:done="0"/>
  <w15:commentEx w15:paraId="34CDA8D8" w15:done="0"/>
  <w15:commentEx w15:paraId="1A2FF9AC" w15:done="0"/>
  <w15:commentEx w15:paraId="4D764146" w15:done="0"/>
  <w15:commentEx w15:paraId="51472F9F" w15:paraIdParent="4D764146" w15:done="0"/>
  <w15:commentEx w15:paraId="4680BEA3" w15:done="0"/>
  <w15:commentEx w15:paraId="09BB0664" w15:done="0"/>
  <w15:commentEx w15:paraId="22E524A2" w15:done="0"/>
  <w15:commentEx w15:paraId="19A91367" w15:done="0"/>
  <w15:commentEx w15:paraId="6BD6C29E" w15:done="0"/>
  <w15:commentEx w15:paraId="66901678" w15:done="0"/>
  <w15:commentEx w15:paraId="23131219" w15:done="0"/>
  <w15:commentEx w15:paraId="3F99BF86" w15:done="0"/>
  <w15:commentEx w15:paraId="1AE116B1" w15:done="0"/>
  <w15:commentEx w15:paraId="048C37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35BD04" w16cid:durableId="27F50E03"/>
  <w16cid:commentId w16cid:paraId="5E2710B0" w16cid:durableId="27F50E04"/>
  <w16cid:commentId w16cid:paraId="62040144" w16cid:durableId="27F50E05"/>
  <w16cid:commentId w16cid:paraId="7CB63EFF" w16cid:durableId="27F50E06"/>
  <w16cid:commentId w16cid:paraId="6972FF2B" w16cid:durableId="27F50E07"/>
  <w16cid:commentId w16cid:paraId="23F9CDC4" w16cid:durableId="27F50E08"/>
  <w16cid:commentId w16cid:paraId="31372159" w16cid:durableId="27F50E09"/>
  <w16cid:commentId w16cid:paraId="3F03640E" w16cid:durableId="27F50E0A"/>
  <w16cid:commentId w16cid:paraId="646E5431" w16cid:durableId="27F50E0B"/>
  <w16cid:commentId w16cid:paraId="525D75E3" w16cid:durableId="27F50E0C"/>
  <w16cid:commentId w16cid:paraId="03F2173C" w16cid:durableId="27F50E0D"/>
  <w16cid:commentId w16cid:paraId="5593148A" w16cid:durableId="27F50E0E"/>
  <w16cid:commentId w16cid:paraId="153FBB3C" w16cid:durableId="27F50E0F"/>
  <w16cid:commentId w16cid:paraId="7F0044CB" w16cid:durableId="27F50E10"/>
  <w16cid:commentId w16cid:paraId="4B082718" w16cid:durableId="27F50E11"/>
  <w16cid:commentId w16cid:paraId="2F029C92" w16cid:durableId="27F50E12"/>
  <w16cid:commentId w16cid:paraId="7EA48B73" w16cid:durableId="27F50E13"/>
  <w16cid:commentId w16cid:paraId="03A8D9DB" w16cid:durableId="27F50E14"/>
  <w16cid:commentId w16cid:paraId="3412CEFC" w16cid:durableId="27F50E15"/>
  <w16cid:commentId w16cid:paraId="1223F4EA" w16cid:durableId="27F50E16"/>
  <w16cid:commentId w16cid:paraId="253B37DA" w16cid:durableId="27F50E17"/>
  <w16cid:commentId w16cid:paraId="53C6BA94" w16cid:durableId="27F50E18"/>
  <w16cid:commentId w16cid:paraId="27DA2C9E" w16cid:durableId="27F50E19"/>
  <w16cid:commentId w16cid:paraId="0D68815D" w16cid:durableId="27F50E1A"/>
  <w16cid:commentId w16cid:paraId="69150E67" w16cid:durableId="27F50E1B"/>
  <w16cid:commentId w16cid:paraId="2547930E" w16cid:durableId="27F50E1C"/>
  <w16cid:commentId w16cid:paraId="57B0871F" w16cid:durableId="27F50E1D"/>
  <w16cid:commentId w16cid:paraId="10487D7B" w16cid:durableId="27F50E1E"/>
  <w16cid:commentId w16cid:paraId="5B7C1CA9" w16cid:durableId="27F50E1F"/>
  <w16cid:commentId w16cid:paraId="11F084DA" w16cid:durableId="27F50E20"/>
  <w16cid:commentId w16cid:paraId="27BE4DF4" w16cid:durableId="27F50E21"/>
  <w16cid:commentId w16cid:paraId="424105FF" w16cid:durableId="27F50E22"/>
  <w16cid:commentId w16cid:paraId="6B62F0DD" w16cid:durableId="27F50E23"/>
  <w16cid:commentId w16cid:paraId="1882DBEA" w16cid:durableId="27F50E24"/>
  <w16cid:commentId w16cid:paraId="73B4D747" w16cid:durableId="27F50E25"/>
  <w16cid:commentId w16cid:paraId="2E6C5278" w16cid:durableId="27F50E26"/>
  <w16cid:commentId w16cid:paraId="7F205F27" w16cid:durableId="27F50E27"/>
  <w16cid:commentId w16cid:paraId="36985072" w16cid:durableId="27F50E28"/>
  <w16cid:commentId w16cid:paraId="2B5C853A" w16cid:durableId="27F50E29"/>
  <w16cid:commentId w16cid:paraId="3455916F" w16cid:durableId="27F50E2A"/>
  <w16cid:commentId w16cid:paraId="72735956" w16cid:durableId="27F50E2B"/>
  <w16cid:commentId w16cid:paraId="48E83B30" w16cid:durableId="27F50E2C"/>
  <w16cid:commentId w16cid:paraId="65AC0C88" w16cid:durableId="27F50E2D"/>
  <w16cid:commentId w16cid:paraId="6BD14176" w16cid:durableId="27F50E2E"/>
  <w16cid:commentId w16cid:paraId="3C0987C1" w16cid:durableId="27F50E2F"/>
  <w16cid:commentId w16cid:paraId="3E5B766E" w16cid:durableId="27F50E30"/>
  <w16cid:commentId w16cid:paraId="1B56AA71" w16cid:durableId="27F50E31"/>
  <w16cid:commentId w16cid:paraId="250C090D" w16cid:durableId="27F50E32"/>
  <w16cid:commentId w16cid:paraId="67C539AC" w16cid:durableId="27F50E33"/>
  <w16cid:commentId w16cid:paraId="56E39BDA" w16cid:durableId="27F50E34"/>
  <w16cid:commentId w16cid:paraId="28CC08E6" w16cid:durableId="27F50E35"/>
  <w16cid:commentId w16cid:paraId="5F18AC34" w16cid:durableId="27F50E36"/>
  <w16cid:commentId w16cid:paraId="048D6D4B" w16cid:durableId="27F50E37"/>
  <w16cid:commentId w16cid:paraId="1A3EDC74" w16cid:durableId="27F50E38"/>
  <w16cid:commentId w16cid:paraId="1E6A9897" w16cid:durableId="27F50E39"/>
  <w16cid:commentId w16cid:paraId="4D546689" w16cid:durableId="27F50E3A"/>
  <w16cid:commentId w16cid:paraId="152A3D25" w16cid:durableId="27F50E3B"/>
  <w16cid:commentId w16cid:paraId="65135CBB" w16cid:durableId="27F50E3C"/>
  <w16cid:commentId w16cid:paraId="337B09B5" w16cid:durableId="27F50E3D"/>
  <w16cid:commentId w16cid:paraId="4B570150" w16cid:durableId="27F50E3E"/>
  <w16cid:commentId w16cid:paraId="28CA87F9" w16cid:durableId="27F50E3F"/>
  <w16cid:commentId w16cid:paraId="1CC395F6" w16cid:durableId="27F50E40"/>
  <w16cid:commentId w16cid:paraId="5EDEA66A" w16cid:durableId="27F50E41"/>
  <w16cid:commentId w16cid:paraId="4E3FBBDE" w16cid:durableId="27F50E42"/>
  <w16cid:commentId w16cid:paraId="32DD63D2" w16cid:durableId="27F50E43"/>
  <w16cid:commentId w16cid:paraId="0313E3AA" w16cid:durableId="27F50E44"/>
  <w16cid:commentId w16cid:paraId="4EC5FAE8" w16cid:durableId="27F50E45"/>
  <w16cid:commentId w16cid:paraId="14C3914D" w16cid:durableId="27F50E46"/>
  <w16cid:commentId w16cid:paraId="79F2225B" w16cid:durableId="27F50E47"/>
  <w16cid:commentId w16cid:paraId="5ED7C648" w16cid:durableId="27F50E48"/>
  <w16cid:commentId w16cid:paraId="78AC74F1" w16cid:durableId="27F50E49"/>
  <w16cid:commentId w16cid:paraId="7E584A6D" w16cid:durableId="27F50E4A"/>
  <w16cid:commentId w16cid:paraId="5DF44F4F" w16cid:durableId="27F50E4B"/>
  <w16cid:commentId w16cid:paraId="7D48E036" w16cid:durableId="27F50E4C"/>
  <w16cid:commentId w16cid:paraId="61E8F995" w16cid:durableId="27F50E4D"/>
  <w16cid:commentId w16cid:paraId="0EE31CD2" w16cid:durableId="27F50E4E"/>
  <w16cid:commentId w16cid:paraId="491E21AA" w16cid:durableId="27F50E4F"/>
  <w16cid:commentId w16cid:paraId="6D639146" w16cid:durableId="27F50E50"/>
  <w16cid:commentId w16cid:paraId="12D3E306" w16cid:durableId="27F50E51"/>
  <w16cid:commentId w16cid:paraId="74E1249D" w16cid:durableId="27F50E52"/>
  <w16cid:commentId w16cid:paraId="00D74269" w16cid:durableId="27F50E53"/>
  <w16cid:commentId w16cid:paraId="57AFE545" w16cid:durableId="27F50E54"/>
  <w16cid:commentId w16cid:paraId="57B6C039" w16cid:durableId="27F50E55"/>
  <w16cid:commentId w16cid:paraId="34CDA8D8" w16cid:durableId="27F50E56"/>
  <w16cid:commentId w16cid:paraId="1A2FF9AC" w16cid:durableId="27F50E57"/>
  <w16cid:commentId w16cid:paraId="4D764146" w16cid:durableId="27F50E58"/>
  <w16cid:commentId w16cid:paraId="51472F9F" w16cid:durableId="27F50E59"/>
  <w16cid:commentId w16cid:paraId="4680BEA3" w16cid:durableId="27F50E5A"/>
  <w16cid:commentId w16cid:paraId="09BB0664" w16cid:durableId="27F50E5B"/>
  <w16cid:commentId w16cid:paraId="22E524A2" w16cid:durableId="27F50E5C"/>
  <w16cid:commentId w16cid:paraId="19A91367" w16cid:durableId="27F50E5D"/>
  <w16cid:commentId w16cid:paraId="6BD6C29E" w16cid:durableId="27F50E5E"/>
  <w16cid:commentId w16cid:paraId="66901678" w16cid:durableId="27F50E5F"/>
  <w16cid:commentId w16cid:paraId="23131219" w16cid:durableId="27F50E60"/>
  <w16cid:commentId w16cid:paraId="3F99BF86" w16cid:durableId="27F50E61"/>
  <w16cid:commentId w16cid:paraId="1AE116B1" w16cid:durableId="27F50E62"/>
  <w16cid:commentId w16cid:paraId="048C3741" w16cid:durableId="27F50E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926AB" w14:textId="77777777" w:rsidR="001D6D0A" w:rsidRDefault="001D6D0A" w:rsidP="007E5A53">
      <w:pPr>
        <w:spacing w:after="0" w:line="240" w:lineRule="auto"/>
      </w:pPr>
      <w:r>
        <w:separator/>
      </w:r>
    </w:p>
  </w:endnote>
  <w:endnote w:type="continuationSeparator" w:id="0">
    <w:p w14:paraId="11E29D63" w14:textId="77777777" w:rsidR="001D6D0A" w:rsidRDefault="001D6D0A" w:rsidP="007E5A53">
      <w:pPr>
        <w:spacing w:after="0" w:line="240" w:lineRule="auto"/>
      </w:pPr>
      <w:r>
        <w:continuationSeparator/>
      </w:r>
    </w:p>
  </w:endnote>
  <w:endnote w:type="continuationNotice" w:id="1">
    <w:p w14:paraId="09C8C282" w14:textId="77777777" w:rsidR="001D6D0A" w:rsidRDefault="001D6D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19C24086" w:rsidR="00037628" w:rsidRDefault="00037628">
        <w:pPr>
          <w:pStyle w:val="Footer"/>
          <w:jc w:val="right"/>
        </w:pPr>
        <w:r>
          <w:fldChar w:fldCharType="begin"/>
        </w:r>
        <w:r>
          <w:instrText xml:space="preserve"> PAGE   \* MERGEFORMAT </w:instrText>
        </w:r>
        <w:r>
          <w:fldChar w:fldCharType="separate"/>
        </w:r>
        <w:r w:rsidR="00182CDD">
          <w:rPr>
            <w:noProof/>
          </w:rPr>
          <w:t>21</w:t>
        </w:r>
        <w:r>
          <w:rPr>
            <w:noProof/>
          </w:rPr>
          <w:fldChar w:fldCharType="end"/>
        </w:r>
      </w:p>
    </w:sdtContent>
  </w:sdt>
  <w:p w14:paraId="561F79DD" w14:textId="77777777" w:rsidR="00037628" w:rsidRDefault="000376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FD09E" w14:textId="77777777" w:rsidR="001D6D0A" w:rsidRDefault="001D6D0A" w:rsidP="007E5A53">
      <w:pPr>
        <w:spacing w:after="0" w:line="240" w:lineRule="auto"/>
      </w:pPr>
      <w:r>
        <w:separator/>
      </w:r>
    </w:p>
  </w:footnote>
  <w:footnote w:type="continuationSeparator" w:id="0">
    <w:p w14:paraId="6277EA4B" w14:textId="77777777" w:rsidR="001D6D0A" w:rsidRDefault="001D6D0A" w:rsidP="007E5A53">
      <w:pPr>
        <w:spacing w:after="0" w:line="240" w:lineRule="auto"/>
      </w:pPr>
      <w:r>
        <w:continuationSeparator/>
      </w:r>
    </w:p>
  </w:footnote>
  <w:footnote w:type="continuationNotice" w:id="1">
    <w:p w14:paraId="7400B437" w14:textId="77777777" w:rsidR="001D6D0A" w:rsidRDefault="001D6D0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0695719">
    <w:abstractNumId w:val="9"/>
  </w:num>
  <w:num w:numId="2" w16cid:durableId="210268442">
    <w:abstractNumId w:val="7"/>
  </w:num>
  <w:num w:numId="3" w16cid:durableId="1776170001">
    <w:abstractNumId w:val="0"/>
  </w:num>
  <w:num w:numId="4" w16cid:durableId="504130857">
    <w:abstractNumId w:val="5"/>
  </w:num>
  <w:num w:numId="5" w16cid:durableId="179200705">
    <w:abstractNumId w:val="3"/>
  </w:num>
  <w:num w:numId="6" w16cid:durableId="129785243">
    <w:abstractNumId w:val="1"/>
  </w:num>
  <w:num w:numId="7" w16cid:durableId="640621901">
    <w:abstractNumId w:val="4"/>
  </w:num>
  <w:num w:numId="8" w16cid:durableId="1692603078">
    <w:abstractNumId w:val="6"/>
  </w:num>
  <w:num w:numId="9" w16cid:durableId="744649304">
    <w:abstractNumId w:val="2"/>
  </w:num>
  <w:num w:numId="10" w16cid:durableId="18267469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ber M Roth">
    <w15:presenceInfo w15:providerId="None" w15:userId="Amber M Roth"/>
  </w15:person>
  <w15:person w15:author="Erik">
    <w15:presenceInfo w15:providerId="Windows Live" w15:userId="68ba8fcec572d0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2862"/>
    <w:rsid w:val="00004DA6"/>
    <w:rsid w:val="000059B8"/>
    <w:rsid w:val="000109BB"/>
    <w:rsid w:val="00013BF9"/>
    <w:rsid w:val="0001477E"/>
    <w:rsid w:val="000166A0"/>
    <w:rsid w:val="00021770"/>
    <w:rsid w:val="00022CA2"/>
    <w:rsid w:val="00027076"/>
    <w:rsid w:val="000274E7"/>
    <w:rsid w:val="00027D90"/>
    <w:rsid w:val="0003154A"/>
    <w:rsid w:val="000315A6"/>
    <w:rsid w:val="00032504"/>
    <w:rsid w:val="00032526"/>
    <w:rsid w:val="00033DC0"/>
    <w:rsid w:val="00034454"/>
    <w:rsid w:val="00037628"/>
    <w:rsid w:val="00041A4C"/>
    <w:rsid w:val="00041A55"/>
    <w:rsid w:val="0004656C"/>
    <w:rsid w:val="00046BE1"/>
    <w:rsid w:val="000520EA"/>
    <w:rsid w:val="00056D07"/>
    <w:rsid w:val="000579DB"/>
    <w:rsid w:val="000626A2"/>
    <w:rsid w:val="0006297B"/>
    <w:rsid w:val="000668A8"/>
    <w:rsid w:val="00067C92"/>
    <w:rsid w:val="0008209E"/>
    <w:rsid w:val="000833B4"/>
    <w:rsid w:val="00084D82"/>
    <w:rsid w:val="000943D8"/>
    <w:rsid w:val="00097C45"/>
    <w:rsid w:val="000A21C0"/>
    <w:rsid w:val="000A3FAF"/>
    <w:rsid w:val="000A4552"/>
    <w:rsid w:val="000A49CF"/>
    <w:rsid w:val="000B2FC8"/>
    <w:rsid w:val="000B754A"/>
    <w:rsid w:val="000C3329"/>
    <w:rsid w:val="000C488B"/>
    <w:rsid w:val="000C4EF1"/>
    <w:rsid w:val="000C6D87"/>
    <w:rsid w:val="000D223E"/>
    <w:rsid w:val="000D339F"/>
    <w:rsid w:val="000D3989"/>
    <w:rsid w:val="000E0BA2"/>
    <w:rsid w:val="000E37EC"/>
    <w:rsid w:val="000F0EAE"/>
    <w:rsid w:val="000F1794"/>
    <w:rsid w:val="000F1AF0"/>
    <w:rsid w:val="000F470C"/>
    <w:rsid w:val="000F5BCC"/>
    <w:rsid w:val="000F706C"/>
    <w:rsid w:val="0010010C"/>
    <w:rsid w:val="001004AD"/>
    <w:rsid w:val="001005A5"/>
    <w:rsid w:val="00102577"/>
    <w:rsid w:val="00104D10"/>
    <w:rsid w:val="00105439"/>
    <w:rsid w:val="00105ECB"/>
    <w:rsid w:val="00106F81"/>
    <w:rsid w:val="00107CD6"/>
    <w:rsid w:val="0011754C"/>
    <w:rsid w:val="00122C89"/>
    <w:rsid w:val="00123286"/>
    <w:rsid w:val="001246BC"/>
    <w:rsid w:val="001247FA"/>
    <w:rsid w:val="001273E3"/>
    <w:rsid w:val="0013173B"/>
    <w:rsid w:val="001334F4"/>
    <w:rsid w:val="00135A60"/>
    <w:rsid w:val="00135BCD"/>
    <w:rsid w:val="001361FF"/>
    <w:rsid w:val="00137EB9"/>
    <w:rsid w:val="00140E86"/>
    <w:rsid w:val="001414FD"/>
    <w:rsid w:val="00142B1A"/>
    <w:rsid w:val="001434E3"/>
    <w:rsid w:val="0014589F"/>
    <w:rsid w:val="00150C8A"/>
    <w:rsid w:val="00151F5C"/>
    <w:rsid w:val="001528B9"/>
    <w:rsid w:val="0015372C"/>
    <w:rsid w:val="00162D5E"/>
    <w:rsid w:val="0016376E"/>
    <w:rsid w:val="00166583"/>
    <w:rsid w:val="00167B33"/>
    <w:rsid w:val="00170E44"/>
    <w:rsid w:val="0017103D"/>
    <w:rsid w:val="001721DD"/>
    <w:rsid w:val="0017227A"/>
    <w:rsid w:val="001726E6"/>
    <w:rsid w:val="00174A0B"/>
    <w:rsid w:val="00174A16"/>
    <w:rsid w:val="00182CDD"/>
    <w:rsid w:val="00187836"/>
    <w:rsid w:val="001976F4"/>
    <w:rsid w:val="001A2463"/>
    <w:rsid w:val="001A4620"/>
    <w:rsid w:val="001A53CF"/>
    <w:rsid w:val="001B1801"/>
    <w:rsid w:val="001B3286"/>
    <w:rsid w:val="001B3CD5"/>
    <w:rsid w:val="001B3DFB"/>
    <w:rsid w:val="001C0EA8"/>
    <w:rsid w:val="001C19A5"/>
    <w:rsid w:val="001C2232"/>
    <w:rsid w:val="001C460E"/>
    <w:rsid w:val="001D2C4E"/>
    <w:rsid w:val="001D4C13"/>
    <w:rsid w:val="001D5C4C"/>
    <w:rsid w:val="001D5F75"/>
    <w:rsid w:val="001D6D0A"/>
    <w:rsid w:val="001E08BC"/>
    <w:rsid w:val="001E1BB6"/>
    <w:rsid w:val="001F0786"/>
    <w:rsid w:val="001F4196"/>
    <w:rsid w:val="001F5D02"/>
    <w:rsid w:val="001F703B"/>
    <w:rsid w:val="001F7A4A"/>
    <w:rsid w:val="00200C5E"/>
    <w:rsid w:val="00204B24"/>
    <w:rsid w:val="002075D2"/>
    <w:rsid w:val="00207C80"/>
    <w:rsid w:val="0021142C"/>
    <w:rsid w:val="00212324"/>
    <w:rsid w:val="00213B17"/>
    <w:rsid w:val="002162FC"/>
    <w:rsid w:val="00220581"/>
    <w:rsid w:val="00221DB3"/>
    <w:rsid w:val="002226DF"/>
    <w:rsid w:val="00223918"/>
    <w:rsid w:val="002304E5"/>
    <w:rsid w:val="00231E6C"/>
    <w:rsid w:val="0023310A"/>
    <w:rsid w:val="002342A8"/>
    <w:rsid w:val="002346B8"/>
    <w:rsid w:val="00237AFD"/>
    <w:rsid w:val="00242DD3"/>
    <w:rsid w:val="00242E59"/>
    <w:rsid w:val="0025129B"/>
    <w:rsid w:val="00252968"/>
    <w:rsid w:val="002529DD"/>
    <w:rsid w:val="00252CEB"/>
    <w:rsid w:val="00253256"/>
    <w:rsid w:val="00253D0F"/>
    <w:rsid w:val="002603B6"/>
    <w:rsid w:val="0026522F"/>
    <w:rsid w:val="0026523F"/>
    <w:rsid w:val="00271779"/>
    <w:rsid w:val="00271945"/>
    <w:rsid w:val="002740BD"/>
    <w:rsid w:val="00277C78"/>
    <w:rsid w:val="00285850"/>
    <w:rsid w:val="00290D60"/>
    <w:rsid w:val="00290E02"/>
    <w:rsid w:val="00291777"/>
    <w:rsid w:val="0029342C"/>
    <w:rsid w:val="002935C6"/>
    <w:rsid w:val="002A0691"/>
    <w:rsid w:val="002A2FAE"/>
    <w:rsid w:val="002A7D72"/>
    <w:rsid w:val="002B2456"/>
    <w:rsid w:val="002B26DA"/>
    <w:rsid w:val="002B3874"/>
    <w:rsid w:val="002B6DDA"/>
    <w:rsid w:val="002C1305"/>
    <w:rsid w:val="002C181B"/>
    <w:rsid w:val="002C53C2"/>
    <w:rsid w:val="002D1B90"/>
    <w:rsid w:val="002D1F07"/>
    <w:rsid w:val="002D5C98"/>
    <w:rsid w:val="002D5C9F"/>
    <w:rsid w:val="002E038B"/>
    <w:rsid w:val="002E4872"/>
    <w:rsid w:val="002E5134"/>
    <w:rsid w:val="002E7067"/>
    <w:rsid w:val="002F2744"/>
    <w:rsid w:val="002F32AA"/>
    <w:rsid w:val="002F3F88"/>
    <w:rsid w:val="002F4F46"/>
    <w:rsid w:val="002F7247"/>
    <w:rsid w:val="00301C21"/>
    <w:rsid w:val="00304E40"/>
    <w:rsid w:val="003058CB"/>
    <w:rsid w:val="00306A08"/>
    <w:rsid w:val="00310FC5"/>
    <w:rsid w:val="0031112F"/>
    <w:rsid w:val="00311CA2"/>
    <w:rsid w:val="00312AF3"/>
    <w:rsid w:val="003170C3"/>
    <w:rsid w:val="003178C5"/>
    <w:rsid w:val="00320A81"/>
    <w:rsid w:val="00320E63"/>
    <w:rsid w:val="003214C1"/>
    <w:rsid w:val="00323442"/>
    <w:rsid w:val="0032388F"/>
    <w:rsid w:val="00326079"/>
    <w:rsid w:val="0033281D"/>
    <w:rsid w:val="0033520B"/>
    <w:rsid w:val="0033757C"/>
    <w:rsid w:val="003420C9"/>
    <w:rsid w:val="00342F31"/>
    <w:rsid w:val="00346DBD"/>
    <w:rsid w:val="003505A7"/>
    <w:rsid w:val="00351253"/>
    <w:rsid w:val="00352032"/>
    <w:rsid w:val="003550E7"/>
    <w:rsid w:val="00356601"/>
    <w:rsid w:val="003600D2"/>
    <w:rsid w:val="00361424"/>
    <w:rsid w:val="00361D95"/>
    <w:rsid w:val="00362489"/>
    <w:rsid w:val="00362589"/>
    <w:rsid w:val="003660DF"/>
    <w:rsid w:val="003668E4"/>
    <w:rsid w:val="003675FE"/>
    <w:rsid w:val="00367957"/>
    <w:rsid w:val="00370438"/>
    <w:rsid w:val="003720B4"/>
    <w:rsid w:val="003730B5"/>
    <w:rsid w:val="003749B4"/>
    <w:rsid w:val="00383C2F"/>
    <w:rsid w:val="00384514"/>
    <w:rsid w:val="003911C9"/>
    <w:rsid w:val="0039352E"/>
    <w:rsid w:val="003937BB"/>
    <w:rsid w:val="00394ED6"/>
    <w:rsid w:val="003961D8"/>
    <w:rsid w:val="003961FF"/>
    <w:rsid w:val="00397400"/>
    <w:rsid w:val="003A2BF5"/>
    <w:rsid w:val="003A50E3"/>
    <w:rsid w:val="003B0428"/>
    <w:rsid w:val="003B1916"/>
    <w:rsid w:val="003B3C5F"/>
    <w:rsid w:val="003C128A"/>
    <w:rsid w:val="003C33C8"/>
    <w:rsid w:val="003C7ABE"/>
    <w:rsid w:val="003D12C1"/>
    <w:rsid w:val="003D2185"/>
    <w:rsid w:val="003D2C20"/>
    <w:rsid w:val="003D4670"/>
    <w:rsid w:val="003D4C03"/>
    <w:rsid w:val="003D4F90"/>
    <w:rsid w:val="003D54CB"/>
    <w:rsid w:val="003E005D"/>
    <w:rsid w:val="003E6BFB"/>
    <w:rsid w:val="003E7633"/>
    <w:rsid w:val="003E7B88"/>
    <w:rsid w:val="003F03CA"/>
    <w:rsid w:val="003F1AA3"/>
    <w:rsid w:val="003F353B"/>
    <w:rsid w:val="003F5D0C"/>
    <w:rsid w:val="004005B7"/>
    <w:rsid w:val="00400B9E"/>
    <w:rsid w:val="00401F7D"/>
    <w:rsid w:val="00406A00"/>
    <w:rsid w:val="00412DEA"/>
    <w:rsid w:val="00413097"/>
    <w:rsid w:val="004163FA"/>
    <w:rsid w:val="0041729C"/>
    <w:rsid w:val="004225ED"/>
    <w:rsid w:val="004245DE"/>
    <w:rsid w:val="00427616"/>
    <w:rsid w:val="004300DD"/>
    <w:rsid w:val="00431DED"/>
    <w:rsid w:val="00433C56"/>
    <w:rsid w:val="004346F1"/>
    <w:rsid w:val="00434F28"/>
    <w:rsid w:val="00436106"/>
    <w:rsid w:val="00443CA3"/>
    <w:rsid w:val="00446FCC"/>
    <w:rsid w:val="004509EB"/>
    <w:rsid w:val="00453C14"/>
    <w:rsid w:val="00460E15"/>
    <w:rsid w:val="004631F5"/>
    <w:rsid w:val="0047203B"/>
    <w:rsid w:val="00472D18"/>
    <w:rsid w:val="0047505E"/>
    <w:rsid w:val="004759E9"/>
    <w:rsid w:val="0047632B"/>
    <w:rsid w:val="00480DF4"/>
    <w:rsid w:val="0048286D"/>
    <w:rsid w:val="00482976"/>
    <w:rsid w:val="00483F2E"/>
    <w:rsid w:val="004873AB"/>
    <w:rsid w:val="00487705"/>
    <w:rsid w:val="00490896"/>
    <w:rsid w:val="004928F0"/>
    <w:rsid w:val="004941DD"/>
    <w:rsid w:val="00494D37"/>
    <w:rsid w:val="00495186"/>
    <w:rsid w:val="0049678D"/>
    <w:rsid w:val="004A2A2E"/>
    <w:rsid w:val="004A55D2"/>
    <w:rsid w:val="004A5A9C"/>
    <w:rsid w:val="004A769B"/>
    <w:rsid w:val="004B40EB"/>
    <w:rsid w:val="004C0D0E"/>
    <w:rsid w:val="004C188D"/>
    <w:rsid w:val="004C6AF2"/>
    <w:rsid w:val="004C7D3B"/>
    <w:rsid w:val="004D0BA4"/>
    <w:rsid w:val="004D2931"/>
    <w:rsid w:val="004D2E28"/>
    <w:rsid w:val="004D3894"/>
    <w:rsid w:val="004D3F6A"/>
    <w:rsid w:val="004D41D2"/>
    <w:rsid w:val="004D53F9"/>
    <w:rsid w:val="004D6C9F"/>
    <w:rsid w:val="004E1E86"/>
    <w:rsid w:val="004E277A"/>
    <w:rsid w:val="004E3F16"/>
    <w:rsid w:val="004E5C3D"/>
    <w:rsid w:val="004E5D10"/>
    <w:rsid w:val="004F1A0C"/>
    <w:rsid w:val="004F2326"/>
    <w:rsid w:val="004F5830"/>
    <w:rsid w:val="00500316"/>
    <w:rsid w:val="00500A58"/>
    <w:rsid w:val="005032CA"/>
    <w:rsid w:val="0050576C"/>
    <w:rsid w:val="00506F38"/>
    <w:rsid w:val="00513813"/>
    <w:rsid w:val="00515854"/>
    <w:rsid w:val="00523701"/>
    <w:rsid w:val="0052556F"/>
    <w:rsid w:val="005278C0"/>
    <w:rsid w:val="005318C0"/>
    <w:rsid w:val="00541383"/>
    <w:rsid w:val="00541980"/>
    <w:rsid w:val="00545465"/>
    <w:rsid w:val="0054701E"/>
    <w:rsid w:val="00550918"/>
    <w:rsid w:val="00552018"/>
    <w:rsid w:val="00552523"/>
    <w:rsid w:val="00553AB5"/>
    <w:rsid w:val="00560AD9"/>
    <w:rsid w:val="00560E44"/>
    <w:rsid w:val="005611E5"/>
    <w:rsid w:val="005618A2"/>
    <w:rsid w:val="005629DA"/>
    <w:rsid w:val="00564097"/>
    <w:rsid w:val="00564AE1"/>
    <w:rsid w:val="00565368"/>
    <w:rsid w:val="005679C1"/>
    <w:rsid w:val="00570A33"/>
    <w:rsid w:val="00571FE0"/>
    <w:rsid w:val="00575BA6"/>
    <w:rsid w:val="005762E8"/>
    <w:rsid w:val="00577835"/>
    <w:rsid w:val="00580048"/>
    <w:rsid w:val="00581CB5"/>
    <w:rsid w:val="005823BE"/>
    <w:rsid w:val="00585E20"/>
    <w:rsid w:val="00587072"/>
    <w:rsid w:val="0059154C"/>
    <w:rsid w:val="005916DE"/>
    <w:rsid w:val="005A0541"/>
    <w:rsid w:val="005A0EAC"/>
    <w:rsid w:val="005A1E90"/>
    <w:rsid w:val="005A5E36"/>
    <w:rsid w:val="005A5F14"/>
    <w:rsid w:val="005B02CC"/>
    <w:rsid w:val="005B131B"/>
    <w:rsid w:val="005B2DD7"/>
    <w:rsid w:val="005B3E0B"/>
    <w:rsid w:val="005B43DD"/>
    <w:rsid w:val="005B661C"/>
    <w:rsid w:val="005B6886"/>
    <w:rsid w:val="005B769A"/>
    <w:rsid w:val="005B7CC9"/>
    <w:rsid w:val="005C16B5"/>
    <w:rsid w:val="005C1F6A"/>
    <w:rsid w:val="005C2BD4"/>
    <w:rsid w:val="005C47FD"/>
    <w:rsid w:val="005C6371"/>
    <w:rsid w:val="005D2B77"/>
    <w:rsid w:val="005D5FC8"/>
    <w:rsid w:val="005D63B5"/>
    <w:rsid w:val="005E0B8F"/>
    <w:rsid w:val="005E0C9F"/>
    <w:rsid w:val="005E181C"/>
    <w:rsid w:val="005E2021"/>
    <w:rsid w:val="005E33DF"/>
    <w:rsid w:val="005E3F9B"/>
    <w:rsid w:val="005E423E"/>
    <w:rsid w:val="005E4CAD"/>
    <w:rsid w:val="005E59BC"/>
    <w:rsid w:val="005E5E00"/>
    <w:rsid w:val="005E68C8"/>
    <w:rsid w:val="005E7885"/>
    <w:rsid w:val="005F22AD"/>
    <w:rsid w:val="005F36AE"/>
    <w:rsid w:val="005F3E43"/>
    <w:rsid w:val="005F43A6"/>
    <w:rsid w:val="005F46B7"/>
    <w:rsid w:val="005F4AF6"/>
    <w:rsid w:val="005F5DA4"/>
    <w:rsid w:val="005F6414"/>
    <w:rsid w:val="005F6AC5"/>
    <w:rsid w:val="005F7924"/>
    <w:rsid w:val="00600CE1"/>
    <w:rsid w:val="006011A0"/>
    <w:rsid w:val="00604375"/>
    <w:rsid w:val="006050F2"/>
    <w:rsid w:val="006064A1"/>
    <w:rsid w:val="00606706"/>
    <w:rsid w:val="00611BDE"/>
    <w:rsid w:val="00616618"/>
    <w:rsid w:val="00616C23"/>
    <w:rsid w:val="0061714B"/>
    <w:rsid w:val="0061756A"/>
    <w:rsid w:val="0062004C"/>
    <w:rsid w:val="00621F91"/>
    <w:rsid w:val="006226FA"/>
    <w:rsid w:val="00625B53"/>
    <w:rsid w:val="00627DDD"/>
    <w:rsid w:val="006304B7"/>
    <w:rsid w:val="006313C8"/>
    <w:rsid w:val="0063166F"/>
    <w:rsid w:val="00632147"/>
    <w:rsid w:val="006330B6"/>
    <w:rsid w:val="006330CF"/>
    <w:rsid w:val="006344D8"/>
    <w:rsid w:val="006365DF"/>
    <w:rsid w:val="00645F90"/>
    <w:rsid w:val="006521C6"/>
    <w:rsid w:val="00652562"/>
    <w:rsid w:val="0065300C"/>
    <w:rsid w:val="00653EB8"/>
    <w:rsid w:val="00654A05"/>
    <w:rsid w:val="006568BC"/>
    <w:rsid w:val="0065732E"/>
    <w:rsid w:val="00660D66"/>
    <w:rsid w:val="00664D9F"/>
    <w:rsid w:val="006657D5"/>
    <w:rsid w:val="006664E3"/>
    <w:rsid w:val="00666F80"/>
    <w:rsid w:val="006716E1"/>
    <w:rsid w:val="00674E1C"/>
    <w:rsid w:val="006755BA"/>
    <w:rsid w:val="006778AA"/>
    <w:rsid w:val="00680DA9"/>
    <w:rsid w:val="006831A5"/>
    <w:rsid w:val="00683759"/>
    <w:rsid w:val="00683EB8"/>
    <w:rsid w:val="0068676C"/>
    <w:rsid w:val="00687167"/>
    <w:rsid w:val="00693414"/>
    <w:rsid w:val="006A5152"/>
    <w:rsid w:val="006B2253"/>
    <w:rsid w:val="006B5DBD"/>
    <w:rsid w:val="006B75A3"/>
    <w:rsid w:val="006C5060"/>
    <w:rsid w:val="006C6690"/>
    <w:rsid w:val="006C7437"/>
    <w:rsid w:val="006D06CB"/>
    <w:rsid w:val="006D3990"/>
    <w:rsid w:val="006D4C13"/>
    <w:rsid w:val="006D6268"/>
    <w:rsid w:val="006D6B2E"/>
    <w:rsid w:val="006D7480"/>
    <w:rsid w:val="006E4459"/>
    <w:rsid w:val="006E530D"/>
    <w:rsid w:val="006E5461"/>
    <w:rsid w:val="006E78F6"/>
    <w:rsid w:val="006F2F38"/>
    <w:rsid w:val="006F38E3"/>
    <w:rsid w:val="006F5C5C"/>
    <w:rsid w:val="007009CE"/>
    <w:rsid w:val="0070332C"/>
    <w:rsid w:val="00705229"/>
    <w:rsid w:val="00705AC3"/>
    <w:rsid w:val="00713D64"/>
    <w:rsid w:val="007141E3"/>
    <w:rsid w:val="007155D5"/>
    <w:rsid w:val="00720867"/>
    <w:rsid w:val="00721A20"/>
    <w:rsid w:val="00722B98"/>
    <w:rsid w:val="007252AA"/>
    <w:rsid w:val="007262A2"/>
    <w:rsid w:val="0073210C"/>
    <w:rsid w:val="00734A50"/>
    <w:rsid w:val="00736D4A"/>
    <w:rsid w:val="00740527"/>
    <w:rsid w:val="00743049"/>
    <w:rsid w:val="00750FFC"/>
    <w:rsid w:val="0075356C"/>
    <w:rsid w:val="00754550"/>
    <w:rsid w:val="00755693"/>
    <w:rsid w:val="0075583A"/>
    <w:rsid w:val="0075586A"/>
    <w:rsid w:val="00761EFA"/>
    <w:rsid w:val="00763C03"/>
    <w:rsid w:val="00763CC1"/>
    <w:rsid w:val="00764888"/>
    <w:rsid w:val="00764BA5"/>
    <w:rsid w:val="00766BD5"/>
    <w:rsid w:val="007717CC"/>
    <w:rsid w:val="007728F2"/>
    <w:rsid w:val="0077389B"/>
    <w:rsid w:val="007750F2"/>
    <w:rsid w:val="00776A91"/>
    <w:rsid w:val="00777688"/>
    <w:rsid w:val="00777FA6"/>
    <w:rsid w:val="00783994"/>
    <w:rsid w:val="00783BCD"/>
    <w:rsid w:val="0078464E"/>
    <w:rsid w:val="0078552D"/>
    <w:rsid w:val="0078734C"/>
    <w:rsid w:val="00790AB6"/>
    <w:rsid w:val="00791FFF"/>
    <w:rsid w:val="00794E11"/>
    <w:rsid w:val="00794FDE"/>
    <w:rsid w:val="007A068A"/>
    <w:rsid w:val="007A1DC5"/>
    <w:rsid w:val="007A54FE"/>
    <w:rsid w:val="007A7526"/>
    <w:rsid w:val="007B1134"/>
    <w:rsid w:val="007B36C0"/>
    <w:rsid w:val="007B4DF2"/>
    <w:rsid w:val="007C0C24"/>
    <w:rsid w:val="007C19E1"/>
    <w:rsid w:val="007C2C61"/>
    <w:rsid w:val="007C7D46"/>
    <w:rsid w:val="007D038E"/>
    <w:rsid w:val="007D0D2D"/>
    <w:rsid w:val="007D5A8D"/>
    <w:rsid w:val="007E0A11"/>
    <w:rsid w:val="007E2910"/>
    <w:rsid w:val="007E314B"/>
    <w:rsid w:val="007E58EE"/>
    <w:rsid w:val="007E5A53"/>
    <w:rsid w:val="007E7011"/>
    <w:rsid w:val="007E776C"/>
    <w:rsid w:val="007F269D"/>
    <w:rsid w:val="007F3200"/>
    <w:rsid w:val="007F4D1B"/>
    <w:rsid w:val="00800262"/>
    <w:rsid w:val="00801756"/>
    <w:rsid w:val="00801AE0"/>
    <w:rsid w:val="00804393"/>
    <w:rsid w:val="008074B7"/>
    <w:rsid w:val="0081148C"/>
    <w:rsid w:val="008123EF"/>
    <w:rsid w:val="008131EC"/>
    <w:rsid w:val="00814BC5"/>
    <w:rsid w:val="008202E2"/>
    <w:rsid w:val="008204CC"/>
    <w:rsid w:val="008217B6"/>
    <w:rsid w:val="008246CB"/>
    <w:rsid w:val="0082661F"/>
    <w:rsid w:val="008269A3"/>
    <w:rsid w:val="0083247A"/>
    <w:rsid w:val="008336BA"/>
    <w:rsid w:val="00842343"/>
    <w:rsid w:val="008460D2"/>
    <w:rsid w:val="0084794A"/>
    <w:rsid w:val="00850943"/>
    <w:rsid w:val="00854DB5"/>
    <w:rsid w:val="00855D25"/>
    <w:rsid w:val="00865EC2"/>
    <w:rsid w:val="00866B9A"/>
    <w:rsid w:val="00866CE7"/>
    <w:rsid w:val="00870437"/>
    <w:rsid w:val="00870668"/>
    <w:rsid w:val="00872084"/>
    <w:rsid w:val="0087336C"/>
    <w:rsid w:val="00873506"/>
    <w:rsid w:val="00875808"/>
    <w:rsid w:val="00875B5D"/>
    <w:rsid w:val="00877F10"/>
    <w:rsid w:val="00886E8C"/>
    <w:rsid w:val="00887071"/>
    <w:rsid w:val="00891B96"/>
    <w:rsid w:val="008A05D6"/>
    <w:rsid w:val="008A14D2"/>
    <w:rsid w:val="008A2494"/>
    <w:rsid w:val="008A2B47"/>
    <w:rsid w:val="008A36F1"/>
    <w:rsid w:val="008A44D6"/>
    <w:rsid w:val="008A4A15"/>
    <w:rsid w:val="008A60E5"/>
    <w:rsid w:val="008A6674"/>
    <w:rsid w:val="008A6948"/>
    <w:rsid w:val="008A7378"/>
    <w:rsid w:val="008B090B"/>
    <w:rsid w:val="008B32BE"/>
    <w:rsid w:val="008B542D"/>
    <w:rsid w:val="008B6750"/>
    <w:rsid w:val="008B6C22"/>
    <w:rsid w:val="008B72FB"/>
    <w:rsid w:val="008C0EF3"/>
    <w:rsid w:val="008C135F"/>
    <w:rsid w:val="008C36F6"/>
    <w:rsid w:val="008C5822"/>
    <w:rsid w:val="008C5BA0"/>
    <w:rsid w:val="008C6952"/>
    <w:rsid w:val="008D2712"/>
    <w:rsid w:val="008D78B6"/>
    <w:rsid w:val="008E0EF9"/>
    <w:rsid w:val="008E4BE5"/>
    <w:rsid w:val="008E4C50"/>
    <w:rsid w:val="008F1D74"/>
    <w:rsid w:val="008F37D8"/>
    <w:rsid w:val="008F446A"/>
    <w:rsid w:val="008F6F52"/>
    <w:rsid w:val="008F7D70"/>
    <w:rsid w:val="0090526A"/>
    <w:rsid w:val="0090587B"/>
    <w:rsid w:val="0090670E"/>
    <w:rsid w:val="009111C2"/>
    <w:rsid w:val="00911973"/>
    <w:rsid w:val="00912F72"/>
    <w:rsid w:val="00915747"/>
    <w:rsid w:val="00920350"/>
    <w:rsid w:val="009208BA"/>
    <w:rsid w:val="00920E81"/>
    <w:rsid w:val="00921E2F"/>
    <w:rsid w:val="00924D22"/>
    <w:rsid w:val="009265B8"/>
    <w:rsid w:val="00931DC3"/>
    <w:rsid w:val="00932AD5"/>
    <w:rsid w:val="00935448"/>
    <w:rsid w:val="00935B9C"/>
    <w:rsid w:val="0093711A"/>
    <w:rsid w:val="0093722F"/>
    <w:rsid w:val="00942B1E"/>
    <w:rsid w:val="00943393"/>
    <w:rsid w:val="00944373"/>
    <w:rsid w:val="00944B51"/>
    <w:rsid w:val="009472F9"/>
    <w:rsid w:val="009500BF"/>
    <w:rsid w:val="00952092"/>
    <w:rsid w:val="00955C75"/>
    <w:rsid w:val="00961CF4"/>
    <w:rsid w:val="009629D1"/>
    <w:rsid w:val="00972737"/>
    <w:rsid w:val="009816F0"/>
    <w:rsid w:val="009819FC"/>
    <w:rsid w:val="0098291B"/>
    <w:rsid w:val="00983EBB"/>
    <w:rsid w:val="00984887"/>
    <w:rsid w:val="0098610F"/>
    <w:rsid w:val="00987A6C"/>
    <w:rsid w:val="009920DF"/>
    <w:rsid w:val="009920EB"/>
    <w:rsid w:val="00996C21"/>
    <w:rsid w:val="00997204"/>
    <w:rsid w:val="00997882"/>
    <w:rsid w:val="009A068E"/>
    <w:rsid w:val="009A3A32"/>
    <w:rsid w:val="009A4F26"/>
    <w:rsid w:val="009A58C6"/>
    <w:rsid w:val="009A7E98"/>
    <w:rsid w:val="009B162E"/>
    <w:rsid w:val="009B3B7A"/>
    <w:rsid w:val="009B5DB9"/>
    <w:rsid w:val="009B6CCD"/>
    <w:rsid w:val="009B6EB6"/>
    <w:rsid w:val="009C0814"/>
    <w:rsid w:val="009C1521"/>
    <w:rsid w:val="009C47A2"/>
    <w:rsid w:val="009C486D"/>
    <w:rsid w:val="009C5E97"/>
    <w:rsid w:val="009C5EA0"/>
    <w:rsid w:val="009C7E92"/>
    <w:rsid w:val="009D03FE"/>
    <w:rsid w:val="009D2A83"/>
    <w:rsid w:val="009D46A2"/>
    <w:rsid w:val="009D5D4D"/>
    <w:rsid w:val="009D7A74"/>
    <w:rsid w:val="009E1B16"/>
    <w:rsid w:val="009E4801"/>
    <w:rsid w:val="009E68B0"/>
    <w:rsid w:val="009F01FB"/>
    <w:rsid w:val="009F0B8E"/>
    <w:rsid w:val="009F0BB1"/>
    <w:rsid w:val="009F3BE0"/>
    <w:rsid w:val="009F41C2"/>
    <w:rsid w:val="009F65D2"/>
    <w:rsid w:val="009F69BA"/>
    <w:rsid w:val="009F6CFD"/>
    <w:rsid w:val="009F6FB8"/>
    <w:rsid w:val="00A00747"/>
    <w:rsid w:val="00A031CF"/>
    <w:rsid w:val="00A05BB5"/>
    <w:rsid w:val="00A07B4C"/>
    <w:rsid w:val="00A12FDE"/>
    <w:rsid w:val="00A1374E"/>
    <w:rsid w:val="00A15B45"/>
    <w:rsid w:val="00A16E40"/>
    <w:rsid w:val="00A21FDE"/>
    <w:rsid w:val="00A3140C"/>
    <w:rsid w:val="00A35E02"/>
    <w:rsid w:val="00A364D4"/>
    <w:rsid w:val="00A37AE6"/>
    <w:rsid w:val="00A40CFC"/>
    <w:rsid w:val="00A413CF"/>
    <w:rsid w:val="00A41615"/>
    <w:rsid w:val="00A467DF"/>
    <w:rsid w:val="00A50634"/>
    <w:rsid w:val="00A50E87"/>
    <w:rsid w:val="00A5175B"/>
    <w:rsid w:val="00A52193"/>
    <w:rsid w:val="00A56522"/>
    <w:rsid w:val="00A573B3"/>
    <w:rsid w:val="00A61B95"/>
    <w:rsid w:val="00A6292D"/>
    <w:rsid w:val="00A63118"/>
    <w:rsid w:val="00A66403"/>
    <w:rsid w:val="00A66CBF"/>
    <w:rsid w:val="00A6718F"/>
    <w:rsid w:val="00A7018C"/>
    <w:rsid w:val="00A71CA7"/>
    <w:rsid w:val="00A725C2"/>
    <w:rsid w:val="00A72C81"/>
    <w:rsid w:val="00A74EEA"/>
    <w:rsid w:val="00A75179"/>
    <w:rsid w:val="00A763C3"/>
    <w:rsid w:val="00A76DA2"/>
    <w:rsid w:val="00A805D3"/>
    <w:rsid w:val="00A85DD0"/>
    <w:rsid w:val="00A86765"/>
    <w:rsid w:val="00A867D9"/>
    <w:rsid w:val="00A9112C"/>
    <w:rsid w:val="00A947E0"/>
    <w:rsid w:val="00A94A5E"/>
    <w:rsid w:val="00A96F35"/>
    <w:rsid w:val="00A978BC"/>
    <w:rsid w:val="00AA3912"/>
    <w:rsid w:val="00AA4245"/>
    <w:rsid w:val="00AB17C7"/>
    <w:rsid w:val="00AB2288"/>
    <w:rsid w:val="00AB5B18"/>
    <w:rsid w:val="00AB5B5C"/>
    <w:rsid w:val="00AB714C"/>
    <w:rsid w:val="00AB7B7E"/>
    <w:rsid w:val="00AC11D4"/>
    <w:rsid w:val="00AC3DB3"/>
    <w:rsid w:val="00AC559C"/>
    <w:rsid w:val="00AC7E08"/>
    <w:rsid w:val="00AD1509"/>
    <w:rsid w:val="00AD4E1F"/>
    <w:rsid w:val="00AD6B84"/>
    <w:rsid w:val="00AD7DB1"/>
    <w:rsid w:val="00AE0214"/>
    <w:rsid w:val="00AE2B54"/>
    <w:rsid w:val="00AE3324"/>
    <w:rsid w:val="00AE394A"/>
    <w:rsid w:val="00AF17B8"/>
    <w:rsid w:val="00AF27F4"/>
    <w:rsid w:val="00AF2AC8"/>
    <w:rsid w:val="00AF2B10"/>
    <w:rsid w:val="00B0461E"/>
    <w:rsid w:val="00B0723B"/>
    <w:rsid w:val="00B07BDB"/>
    <w:rsid w:val="00B10A08"/>
    <w:rsid w:val="00B111E8"/>
    <w:rsid w:val="00B12D8C"/>
    <w:rsid w:val="00B1316A"/>
    <w:rsid w:val="00B1482E"/>
    <w:rsid w:val="00B14F11"/>
    <w:rsid w:val="00B22864"/>
    <w:rsid w:val="00B248B4"/>
    <w:rsid w:val="00B24B23"/>
    <w:rsid w:val="00B25488"/>
    <w:rsid w:val="00B26DA0"/>
    <w:rsid w:val="00B27FC2"/>
    <w:rsid w:val="00B329CA"/>
    <w:rsid w:val="00B33CB9"/>
    <w:rsid w:val="00B34243"/>
    <w:rsid w:val="00B35D53"/>
    <w:rsid w:val="00B3641F"/>
    <w:rsid w:val="00B37BF5"/>
    <w:rsid w:val="00B40D8A"/>
    <w:rsid w:val="00B45D24"/>
    <w:rsid w:val="00B464E3"/>
    <w:rsid w:val="00B47AA3"/>
    <w:rsid w:val="00B47E0C"/>
    <w:rsid w:val="00B5249F"/>
    <w:rsid w:val="00B554BF"/>
    <w:rsid w:val="00B55626"/>
    <w:rsid w:val="00B600BC"/>
    <w:rsid w:val="00B61298"/>
    <w:rsid w:val="00B6393F"/>
    <w:rsid w:val="00B63C0A"/>
    <w:rsid w:val="00B70531"/>
    <w:rsid w:val="00B7170F"/>
    <w:rsid w:val="00B71DF0"/>
    <w:rsid w:val="00B727FD"/>
    <w:rsid w:val="00B72C12"/>
    <w:rsid w:val="00B757F8"/>
    <w:rsid w:val="00B8296C"/>
    <w:rsid w:val="00B835CC"/>
    <w:rsid w:val="00B8401A"/>
    <w:rsid w:val="00B91ACE"/>
    <w:rsid w:val="00B97A41"/>
    <w:rsid w:val="00BA0797"/>
    <w:rsid w:val="00BA538C"/>
    <w:rsid w:val="00BB1165"/>
    <w:rsid w:val="00BC42CD"/>
    <w:rsid w:val="00BC598A"/>
    <w:rsid w:val="00BD3426"/>
    <w:rsid w:val="00BD4CB9"/>
    <w:rsid w:val="00BD6A24"/>
    <w:rsid w:val="00BD7E1B"/>
    <w:rsid w:val="00BE0254"/>
    <w:rsid w:val="00BE0FEA"/>
    <w:rsid w:val="00BE307B"/>
    <w:rsid w:val="00BE30B1"/>
    <w:rsid w:val="00BE3458"/>
    <w:rsid w:val="00BE34AC"/>
    <w:rsid w:val="00BE3691"/>
    <w:rsid w:val="00BE4881"/>
    <w:rsid w:val="00BE5B50"/>
    <w:rsid w:val="00BE6C4A"/>
    <w:rsid w:val="00BE6EE4"/>
    <w:rsid w:val="00BE76FE"/>
    <w:rsid w:val="00BF45BB"/>
    <w:rsid w:val="00BF6A98"/>
    <w:rsid w:val="00BF7AC7"/>
    <w:rsid w:val="00C003AD"/>
    <w:rsid w:val="00C0104F"/>
    <w:rsid w:val="00C03D58"/>
    <w:rsid w:val="00C0561C"/>
    <w:rsid w:val="00C065EF"/>
    <w:rsid w:val="00C07BAF"/>
    <w:rsid w:val="00C10CEE"/>
    <w:rsid w:val="00C121AC"/>
    <w:rsid w:val="00C12788"/>
    <w:rsid w:val="00C1297A"/>
    <w:rsid w:val="00C130AF"/>
    <w:rsid w:val="00C13219"/>
    <w:rsid w:val="00C136E3"/>
    <w:rsid w:val="00C15234"/>
    <w:rsid w:val="00C17F64"/>
    <w:rsid w:val="00C201C1"/>
    <w:rsid w:val="00C201FA"/>
    <w:rsid w:val="00C20A35"/>
    <w:rsid w:val="00C23EB4"/>
    <w:rsid w:val="00C3168B"/>
    <w:rsid w:val="00C33E7C"/>
    <w:rsid w:val="00C34F45"/>
    <w:rsid w:val="00C36FFA"/>
    <w:rsid w:val="00C37B33"/>
    <w:rsid w:val="00C41F5B"/>
    <w:rsid w:val="00C468DF"/>
    <w:rsid w:val="00C46B19"/>
    <w:rsid w:val="00C5057A"/>
    <w:rsid w:val="00C52B77"/>
    <w:rsid w:val="00C53D59"/>
    <w:rsid w:val="00C64BC5"/>
    <w:rsid w:val="00C65950"/>
    <w:rsid w:val="00C712F7"/>
    <w:rsid w:val="00C71CD9"/>
    <w:rsid w:val="00C73228"/>
    <w:rsid w:val="00C76787"/>
    <w:rsid w:val="00C77DBA"/>
    <w:rsid w:val="00C86C9F"/>
    <w:rsid w:val="00C87874"/>
    <w:rsid w:val="00C90306"/>
    <w:rsid w:val="00C922E6"/>
    <w:rsid w:val="00C947C7"/>
    <w:rsid w:val="00C9520A"/>
    <w:rsid w:val="00CA03D5"/>
    <w:rsid w:val="00CA10EE"/>
    <w:rsid w:val="00CA1932"/>
    <w:rsid w:val="00CA19CC"/>
    <w:rsid w:val="00CA2511"/>
    <w:rsid w:val="00CA3707"/>
    <w:rsid w:val="00CA48FD"/>
    <w:rsid w:val="00CA6BB9"/>
    <w:rsid w:val="00CB0B4E"/>
    <w:rsid w:val="00CB249E"/>
    <w:rsid w:val="00CC0118"/>
    <w:rsid w:val="00CC1687"/>
    <w:rsid w:val="00CC1AE7"/>
    <w:rsid w:val="00CC1B21"/>
    <w:rsid w:val="00CC33BD"/>
    <w:rsid w:val="00CC7065"/>
    <w:rsid w:val="00CD135C"/>
    <w:rsid w:val="00CD24E8"/>
    <w:rsid w:val="00CD69ED"/>
    <w:rsid w:val="00CD7514"/>
    <w:rsid w:val="00CD7D07"/>
    <w:rsid w:val="00CE545B"/>
    <w:rsid w:val="00CE7411"/>
    <w:rsid w:val="00CF23AB"/>
    <w:rsid w:val="00CF7274"/>
    <w:rsid w:val="00CF7B26"/>
    <w:rsid w:val="00D010D4"/>
    <w:rsid w:val="00D050C9"/>
    <w:rsid w:val="00D0534D"/>
    <w:rsid w:val="00D05B0B"/>
    <w:rsid w:val="00D1174F"/>
    <w:rsid w:val="00D12C25"/>
    <w:rsid w:val="00D12D83"/>
    <w:rsid w:val="00D138A5"/>
    <w:rsid w:val="00D15BC4"/>
    <w:rsid w:val="00D1638D"/>
    <w:rsid w:val="00D177D0"/>
    <w:rsid w:val="00D211C0"/>
    <w:rsid w:val="00D2198B"/>
    <w:rsid w:val="00D21AA0"/>
    <w:rsid w:val="00D245AE"/>
    <w:rsid w:val="00D246E1"/>
    <w:rsid w:val="00D25389"/>
    <w:rsid w:val="00D31237"/>
    <w:rsid w:val="00D35338"/>
    <w:rsid w:val="00D43219"/>
    <w:rsid w:val="00D45B3F"/>
    <w:rsid w:val="00D4649F"/>
    <w:rsid w:val="00D50D54"/>
    <w:rsid w:val="00D55615"/>
    <w:rsid w:val="00D55C1C"/>
    <w:rsid w:val="00D57AC1"/>
    <w:rsid w:val="00D6070C"/>
    <w:rsid w:val="00D636F8"/>
    <w:rsid w:val="00D638C0"/>
    <w:rsid w:val="00D64233"/>
    <w:rsid w:val="00D64493"/>
    <w:rsid w:val="00D648C7"/>
    <w:rsid w:val="00D6499D"/>
    <w:rsid w:val="00D71053"/>
    <w:rsid w:val="00D73B56"/>
    <w:rsid w:val="00D74D5D"/>
    <w:rsid w:val="00D75A78"/>
    <w:rsid w:val="00D75E72"/>
    <w:rsid w:val="00D778F1"/>
    <w:rsid w:val="00D845DD"/>
    <w:rsid w:val="00D849DA"/>
    <w:rsid w:val="00D84A76"/>
    <w:rsid w:val="00D84F7D"/>
    <w:rsid w:val="00D852EF"/>
    <w:rsid w:val="00D87E74"/>
    <w:rsid w:val="00D90A11"/>
    <w:rsid w:val="00D943FC"/>
    <w:rsid w:val="00D95515"/>
    <w:rsid w:val="00D95852"/>
    <w:rsid w:val="00D95AE3"/>
    <w:rsid w:val="00D97024"/>
    <w:rsid w:val="00DA2DF7"/>
    <w:rsid w:val="00DA7E4D"/>
    <w:rsid w:val="00DB38EA"/>
    <w:rsid w:val="00DB3CB7"/>
    <w:rsid w:val="00DB48C8"/>
    <w:rsid w:val="00DC3C39"/>
    <w:rsid w:val="00DD679A"/>
    <w:rsid w:val="00DD6F58"/>
    <w:rsid w:val="00DE0215"/>
    <w:rsid w:val="00DE0892"/>
    <w:rsid w:val="00DE2293"/>
    <w:rsid w:val="00DE3A08"/>
    <w:rsid w:val="00DE3E57"/>
    <w:rsid w:val="00DE4E55"/>
    <w:rsid w:val="00DE5F74"/>
    <w:rsid w:val="00DF01BE"/>
    <w:rsid w:val="00DF6474"/>
    <w:rsid w:val="00E00DE3"/>
    <w:rsid w:val="00E0212A"/>
    <w:rsid w:val="00E02400"/>
    <w:rsid w:val="00E028AC"/>
    <w:rsid w:val="00E03B41"/>
    <w:rsid w:val="00E04F5F"/>
    <w:rsid w:val="00E0500B"/>
    <w:rsid w:val="00E068EB"/>
    <w:rsid w:val="00E106F8"/>
    <w:rsid w:val="00E111A3"/>
    <w:rsid w:val="00E111BA"/>
    <w:rsid w:val="00E116F5"/>
    <w:rsid w:val="00E129A5"/>
    <w:rsid w:val="00E12F08"/>
    <w:rsid w:val="00E14259"/>
    <w:rsid w:val="00E142B9"/>
    <w:rsid w:val="00E1446C"/>
    <w:rsid w:val="00E145C5"/>
    <w:rsid w:val="00E14A00"/>
    <w:rsid w:val="00E22549"/>
    <w:rsid w:val="00E22C32"/>
    <w:rsid w:val="00E2373D"/>
    <w:rsid w:val="00E23F13"/>
    <w:rsid w:val="00E26368"/>
    <w:rsid w:val="00E2684E"/>
    <w:rsid w:val="00E3049C"/>
    <w:rsid w:val="00E33DD3"/>
    <w:rsid w:val="00E36DFA"/>
    <w:rsid w:val="00E40FF8"/>
    <w:rsid w:val="00E422B2"/>
    <w:rsid w:val="00E42302"/>
    <w:rsid w:val="00E4470B"/>
    <w:rsid w:val="00E4788E"/>
    <w:rsid w:val="00E504A5"/>
    <w:rsid w:val="00E5360E"/>
    <w:rsid w:val="00E54B49"/>
    <w:rsid w:val="00E55A0C"/>
    <w:rsid w:val="00E56B99"/>
    <w:rsid w:val="00E57E02"/>
    <w:rsid w:val="00E60DD4"/>
    <w:rsid w:val="00E61694"/>
    <w:rsid w:val="00E62BB6"/>
    <w:rsid w:val="00E63B4D"/>
    <w:rsid w:val="00E67746"/>
    <w:rsid w:val="00E71D43"/>
    <w:rsid w:val="00E723C9"/>
    <w:rsid w:val="00E72A0F"/>
    <w:rsid w:val="00E75B50"/>
    <w:rsid w:val="00E77A87"/>
    <w:rsid w:val="00E81674"/>
    <w:rsid w:val="00E82E40"/>
    <w:rsid w:val="00E85D5C"/>
    <w:rsid w:val="00E870C2"/>
    <w:rsid w:val="00E87F8B"/>
    <w:rsid w:val="00E905B5"/>
    <w:rsid w:val="00E907A8"/>
    <w:rsid w:val="00E90F50"/>
    <w:rsid w:val="00E91C1B"/>
    <w:rsid w:val="00E97C6B"/>
    <w:rsid w:val="00EA3280"/>
    <w:rsid w:val="00EA6EC1"/>
    <w:rsid w:val="00EA7624"/>
    <w:rsid w:val="00EB1156"/>
    <w:rsid w:val="00EB285D"/>
    <w:rsid w:val="00EB39D2"/>
    <w:rsid w:val="00EB3D81"/>
    <w:rsid w:val="00EB79E5"/>
    <w:rsid w:val="00EB7B0A"/>
    <w:rsid w:val="00EC25E1"/>
    <w:rsid w:val="00EC71C4"/>
    <w:rsid w:val="00ED1977"/>
    <w:rsid w:val="00ED533A"/>
    <w:rsid w:val="00ED7BD7"/>
    <w:rsid w:val="00EE1CFE"/>
    <w:rsid w:val="00EE3BC0"/>
    <w:rsid w:val="00EF65B3"/>
    <w:rsid w:val="00EF6FC5"/>
    <w:rsid w:val="00EF77A0"/>
    <w:rsid w:val="00F00D78"/>
    <w:rsid w:val="00F0543C"/>
    <w:rsid w:val="00F05678"/>
    <w:rsid w:val="00F06073"/>
    <w:rsid w:val="00F10E9D"/>
    <w:rsid w:val="00F121C2"/>
    <w:rsid w:val="00F1251E"/>
    <w:rsid w:val="00F13435"/>
    <w:rsid w:val="00F1481B"/>
    <w:rsid w:val="00F16EA4"/>
    <w:rsid w:val="00F177F0"/>
    <w:rsid w:val="00F20576"/>
    <w:rsid w:val="00F20F07"/>
    <w:rsid w:val="00F22278"/>
    <w:rsid w:val="00F22A3C"/>
    <w:rsid w:val="00F24D92"/>
    <w:rsid w:val="00F24E81"/>
    <w:rsid w:val="00F300BA"/>
    <w:rsid w:val="00F30F80"/>
    <w:rsid w:val="00F33AD3"/>
    <w:rsid w:val="00F4034B"/>
    <w:rsid w:val="00F46F40"/>
    <w:rsid w:val="00F60BB1"/>
    <w:rsid w:val="00F61550"/>
    <w:rsid w:val="00F6245C"/>
    <w:rsid w:val="00F64C24"/>
    <w:rsid w:val="00F66E3F"/>
    <w:rsid w:val="00F66F88"/>
    <w:rsid w:val="00F7270D"/>
    <w:rsid w:val="00F73A5E"/>
    <w:rsid w:val="00F73AAD"/>
    <w:rsid w:val="00F77BA0"/>
    <w:rsid w:val="00F83490"/>
    <w:rsid w:val="00F84156"/>
    <w:rsid w:val="00F84D98"/>
    <w:rsid w:val="00F85566"/>
    <w:rsid w:val="00F86479"/>
    <w:rsid w:val="00F90E66"/>
    <w:rsid w:val="00F955FF"/>
    <w:rsid w:val="00FA0A7F"/>
    <w:rsid w:val="00FA27C1"/>
    <w:rsid w:val="00FA7A3B"/>
    <w:rsid w:val="00FB2E28"/>
    <w:rsid w:val="00FB3674"/>
    <w:rsid w:val="00FB6016"/>
    <w:rsid w:val="00FC052F"/>
    <w:rsid w:val="00FC1573"/>
    <w:rsid w:val="00FC1F23"/>
    <w:rsid w:val="00FC4717"/>
    <w:rsid w:val="00FC77D2"/>
    <w:rsid w:val="00FD14CE"/>
    <w:rsid w:val="00FD1E8E"/>
    <w:rsid w:val="00FD4E3F"/>
    <w:rsid w:val="00FD57CB"/>
    <w:rsid w:val="00FE0167"/>
    <w:rsid w:val="00FE04C3"/>
    <w:rsid w:val="00FE0877"/>
    <w:rsid w:val="00FE156E"/>
    <w:rsid w:val="00FE1FAF"/>
    <w:rsid w:val="00FE45ED"/>
    <w:rsid w:val="00FE5061"/>
    <w:rsid w:val="00FE58CB"/>
    <w:rsid w:val="00FE7093"/>
    <w:rsid w:val="00FE74A7"/>
    <w:rsid w:val="00FF27DE"/>
    <w:rsid w:val="00FF4181"/>
    <w:rsid w:val="00FF4A77"/>
    <w:rsid w:val="00FF5482"/>
    <w:rsid w:val="00FF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pgc.pa.gov/HuntTrap/StateGameLands/"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image" Target="media/image4.tiff"/><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E97F2-5027-457C-8EDD-23DCCA3C5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6140</Words>
  <Characters>35001</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2</cp:revision>
  <cp:lastPrinted>2022-11-18T18:03:00Z</cp:lastPrinted>
  <dcterms:created xsi:type="dcterms:W3CDTF">2023-04-27T19:07:00Z</dcterms:created>
  <dcterms:modified xsi:type="dcterms:W3CDTF">2023-04-27T19:07:00Z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ies>
</file>