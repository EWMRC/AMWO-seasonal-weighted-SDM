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 xml:space="preserve">facilitate habitat conservation for a migratory </w:t>
      </w:r>
      <w:proofErr w:type="gramStart"/>
      <w:r w:rsidR="000943D8" w:rsidRPr="000943D8">
        <w:rPr>
          <w:i/>
          <w:iCs/>
        </w:rPr>
        <w:t>bird</w:t>
      </w:r>
      <w:proofErr w:type="gramEnd"/>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77ECBFA5" w14:textId="2B1FA301"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F61A0">
        <w:t>facilitate conservation decisions</w:t>
      </w:r>
      <w:r w:rsidR="00A6348A">
        <w:t>.</w:t>
      </w:r>
      <w:r w:rsidR="005A12DD">
        <w:t xml:space="preserve"> </w:t>
      </w:r>
      <w:r w:rsidR="00F71120">
        <w:t xml:space="preserve">We demonstrated a potential application of this framework through an analysis of multi-season habitat use </w:t>
      </w:r>
      <w:r w:rsidR="004B48DE">
        <w:t>for a migratory bird, the</w:t>
      </w:r>
      <w:r w:rsidR="00F71120">
        <w:t xml:space="preserve"> American woodcock</w:t>
      </w:r>
      <w:r w:rsidR="004B48DE">
        <w:t xml:space="preserve"> </w:t>
      </w:r>
      <w:r w:rsidR="005D4AB0">
        <w:t>(</w:t>
      </w:r>
      <w:proofErr w:type="spellStart"/>
      <w:r w:rsidR="004B48DE" w:rsidRPr="005D4AB0">
        <w:rPr>
          <w:i/>
        </w:rPr>
        <w:t>Scolopax</w:t>
      </w:r>
      <w:proofErr w:type="spellEnd"/>
      <w:r w:rsidR="004B48DE" w:rsidRPr="005D4AB0">
        <w:rPr>
          <w:i/>
        </w:rPr>
        <w:t xml:space="preserve"> minor</w:t>
      </w:r>
      <w:r w:rsidR="005D4AB0">
        <w:rPr>
          <w:iCs/>
        </w:rPr>
        <w:t>)</w:t>
      </w:r>
      <w:r w:rsidR="004B48DE">
        <w:t>,</w:t>
      </w:r>
      <w:r w:rsidR="00F71120">
        <w:t xml:space="preserve"> in Pennsylvania, USA</w:t>
      </w:r>
      <w:r w:rsidR="00CA2396">
        <w:t xml:space="preserve">. We modeled woodcock breeding </w:t>
      </w:r>
      <w:r w:rsidR="00221236">
        <w:t>and migratory habitat</w:t>
      </w:r>
      <w:r w:rsidR="00D970A3">
        <w:t xml:space="preserve"> distributions in</w:t>
      </w:r>
      <w:r w:rsidR="00221236">
        <w:t xml:space="preserve"> Pennsylvania</w:t>
      </w:r>
      <w:r w:rsidR="00AF61A0">
        <w:t>, USA,</w:t>
      </w:r>
      <w:r w:rsidR="00221236">
        <w:t xml:space="preserve"> </w:t>
      </w:r>
      <w:r w:rsidR="00222C8F">
        <w:t xml:space="preserve">using </w:t>
      </w:r>
      <w:r w:rsidR="00D448BF">
        <w:t xml:space="preserve">random forest </w:t>
      </w:r>
      <w:r w:rsidR="00734E7A">
        <w:t>classifiers</w:t>
      </w:r>
      <w:r w:rsidR="00AF61A0">
        <w:t>,</w:t>
      </w:r>
      <w:r w:rsidR="00734E7A">
        <w:t xml:space="preserve">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commentRangeStart w:id="0"/>
      <w:commentRangeStart w:id="1"/>
      <w:commentRangeStart w:id="2"/>
      <w:r w:rsidR="00E904C6">
        <w:t xml:space="preserve">We found that woodcock have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 xml:space="preserve">scale and 0.39 at a </w:t>
      </w:r>
      <w:r w:rsidR="00AF61A0">
        <w:t xml:space="preserve">local management area </w:t>
      </w:r>
      <w:r w:rsidR="00F56523">
        <w:t>scale</w:t>
      </w:r>
      <w:r w:rsidR="004A0FD4">
        <w:t>, indicating that conservation of breeding habitat alone is unlikely to result in efficient conservation of migratory habitat for woodcock.</w:t>
      </w:r>
      <w:commentRangeEnd w:id="0"/>
      <w:r w:rsidR="009D6A7B">
        <w:rPr>
          <w:rStyle w:val="CommentReference"/>
        </w:rPr>
        <w:commentReference w:id="0"/>
      </w:r>
      <w:commentRangeEnd w:id="1"/>
      <w:r w:rsidR="00AD4347">
        <w:rPr>
          <w:rStyle w:val="CommentReference"/>
        </w:rPr>
        <w:commentReference w:id="1"/>
      </w:r>
      <w:commentRangeEnd w:id="2"/>
      <w:r w:rsidR="00B6176A">
        <w:rPr>
          <w:rStyle w:val="CommentReference"/>
        </w:rPr>
        <w:commentReference w:id="2"/>
      </w:r>
      <w:r w:rsidR="004A0FD4">
        <w:t xml:space="preserve">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t>
      </w:r>
      <w:r w:rsidR="00AF61A0">
        <w:lastRenderedPageBreak/>
        <w:t xml:space="preserve">may </w:t>
      </w:r>
      <w:r w:rsidR="001C5DC4">
        <w:t xml:space="preserve">otherwise </w:t>
      </w:r>
      <w:r w:rsidR="00AF61A0">
        <w:t>be overlooked</w:t>
      </w:r>
      <w:r w:rsidR="001C5DC4">
        <w:t xml:space="preserve"> due to a lack of breeding season occupancy, such as urban 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w:t>
      </w:r>
      <w:r w:rsidR="007C6AE5">
        <w:t>birds</w:t>
      </w:r>
      <w:r w:rsidR="00FE379D">
        <w:t xml:space="preserve"> and other migratory taxa</w:t>
      </w:r>
      <w:r w:rsidR="007B4277">
        <w:t>.</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6997D0C"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proofErr w:type="gramStart"/>
      <w:r w:rsidR="00510E58" w:rsidRPr="00510E58">
        <w:rPr>
          <w:rFonts w:cs="Calibri"/>
        </w:rPr>
        <w:t>)</w:t>
      </w:r>
      <w:r w:rsidR="00B475A7">
        <w:t>,</w:t>
      </w:r>
      <w:proofErr w:type="gramEnd"/>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commentRangeStart w:id="3"/>
      <w:commentRangeStart w:id="4"/>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w:t>
      </w:r>
      <w:commentRangeEnd w:id="3"/>
      <w:r w:rsidR="002A2FD2">
        <w:rPr>
          <w:rStyle w:val="CommentReference"/>
        </w:rPr>
        <w:commentReference w:id="3"/>
      </w:r>
      <w:commentRangeEnd w:id="4"/>
      <w:r w:rsidR="00B6176A">
        <w:rPr>
          <w:rStyle w:val="CommentReference"/>
        </w:rPr>
        <w:commentReference w:id="4"/>
      </w:r>
      <w:r w:rsidR="00FA5861">
        <w:t xml:space="preserve">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xml:space="preserve">, resulting in </w:t>
      </w:r>
      <w:r w:rsidR="00AF61A0">
        <w:t>animals</w:t>
      </w:r>
      <w:r w:rsidR="00B475A7">
        <w:t xml:space="preserve"> using fundamentally different space throughout the year</w:t>
      </w:r>
      <w:r w:rsidR="00A3555D">
        <w:t>.</w:t>
      </w:r>
      <w:r w:rsidR="00A159CB">
        <w:t xml:space="preserve"> </w:t>
      </w:r>
      <w:commentRangeStart w:id="5"/>
      <w:commentRangeStart w:id="6"/>
      <w:commentRangeStart w:id="7"/>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commentRangeEnd w:id="5"/>
      <w:r w:rsidR="00F012BC">
        <w:rPr>
          <w:rStyle w:val="CommentReference"/>
        </w:rPr>
        <w:commentReference w:id="5"/>
      </w:r>
      <w:commentRangeEnd w:id="6"/>
      <w:r w:rsidR="008770A0">
        <w:rPr>
          <w:rStyle w:val="CommentReference"/>
        </w:rPr>
        <w:commentReference w:id="6"/>
      </w:r>
      <w:commentRangeEnd w:id="7"/>
      <w:r w:rsidR="005579EA">
        <w:rPr>
          <w:rStyle w:val="CommentReference"/>
        </w:rPr>
        <w:commentReference w:id="7"/>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2B23A97F" w:rsidR="00743473" w:rsidRDefault="00743473" w:rsidP="00AF4AAF">
      <w:pPr>
        <w:spacing w:line="480" w:lineRule="auto"/>
        <w:ind w:firstLine="720"/>
      </w:pPr>
      <w:commentRangeStart w:id="8"/>
      <w:commentRangeStart w:id="9"/>
      <w:r>
        <w:t>Spatial decision support systems</w:t>
      </w:r>
      <w:commentRangeEnd w:id="8"/>
      <w:r w:rsidR="008770A0">
        <w:rPr>
          <w:rStyle w:val="CommentReference"/>
        </w:rPr>
        <w:commentReference w:id="8"/>
      </w:r>
      <w:commentRangeEnd w:id="9"/>
      <w:r w:rsidR="005579EA">
        <w:rPr>
          <w:rStyle w:val="CommentReference"/>
        </w:rPr>
        <w:commentReference w:id="9"/>
      </w:r>
      <w:r>
        <w:t xml:space="preserve">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rsidRPr="00DC7616">
        <w:rPr>
          <w:rFonts w:cs="Calibri"/>
        </w:rPr>
        <w:t xml:space="preserve">(Sugumaran and </w:t>
      </w:r>
      <w:proofErr w:type="spellStart"/>
      <w:r w:rsidRPr="00DC7616">
        <w:rPr>
          <w:rFonts w:cs="Calibri"/>
        </w:rPr>
        <w:t>Degroote</w:t>
      </w:r>
      <w:proofErr w:type="spellEnd"/>
      <w:r w:rsidRPr="00DC7616">
        <w:rPr>
          <w:rFonts w:cs="Calibri"/>
        </w:rPr>
        <w:t>,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w:t>
      </w:r>
      <w:r>
        <w:lastRenderedPageBreak/>
        <w:t xml:space="preserve">information systems can often be an impediment to reaching the intended user base </w:t>
      </w:r>
      <w:r w:rsidRPr="00D13F0A">
        <w:rPr>
          <w:rFonts w:cs="Calibri"/>
        </w:rPr>
        <w:t>(Harper, 2006)</w:t>
      </w:r>
      <w:r>
        <w:t xml:space="preserve">. The widespread adoption of interactive online mapping tools, such as leaflet </w:t>
      </w:r>
      <w:r w:rsidRPr="00C52100">
        <w:rPr>
          <w:rFonts w:cs="Calibri"/>
        </w:rPr>
        <w:t>(</w:t>
      </w:r>
      <w:proofErr w:type="spellStart"/>
      <w:r w:rsidRPr="00C52100">
        <w:rPr>
          <w:rFonts w:cs="Calibri"/>
        </w:rPr>
        <w:t>Agafonkin</w:t>
      </w:r>
      <w:proofErr w:type="spellEnd"/>
      <w:r w:rsidRPr="00C52100">
        <w:rPr>
          <w:rFonts w:cs="Calibri"/>
        </w:rPr>
        <w:t>,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SDSS provide an interface which allows users to interact with multiple spatial data layers, such as species distribution models. In circumstances where species distribution models have low cross-seasonal transferability, SDSS can compensate by incorporating multiple season-specific species distribution models into the decision-making process.</w:t>
      </w:r>
    </w:p>
    <w:p w14:paraId="149AC45F" w14:textId="5A612856" w:rsidR="00B00D5D" w:rsidRDefault="007E0A11" w:rsidP="004F6DD4">
      <w:pPr>
        <w:spacing w:line="480" w:lineRule="auto"/>
        <w:ind w:firstLine="720"/>
      </w:pPr>
      <w:r>
        <w:t xml:space="preserve">Migratory birds are </w:t>
      </w:r>
      <w:r w:rsidR="003746A4">
        <w:t>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w:t>
      </w:r>
      <w:r w:rsidR="00AF61A0">
        <w:t xml:space="preserve">, </w:t>
      </w:r>
      <w:r w:rsidR="00C73228">
        <w:t>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 xml:space="preserve">habitat may occur </w:t>
      </w:r>
      <w:r w:rsidR="00AF61A0">
        <w:t>with</w:t>
      </w:r>
      <w:r w:rsidR="004C2051">
        <w:t>in</w:t>
      </w:r>
      <w:r w:rsidR="00C12CC0">
        <w:t xml:space="preserve"> the same region, especially for short-distance migrants</w:t>
      </w:r>
      <w:r w:rsidR="00123FD7">
        <w:t>,</w:t>
      </w:r>
      <w:r w:rsidR="007739BE">
        <w:t xml:space="preserve"> which</w:t>
      </w:r>
      <w:r w:rsidR="00123FD7">
        <w:t xml:space="preserve"> are generally defined as those migrating</w:t>
      </w:r>
      <w:r w:rsidR="0079480A">
        <w:t xml:space="preserve"> </w:t>
      </w:r>
      <w:r w:rsidR="00066674">
        <w:t xml:space="preserve">less than 2000 km </w:t>
      </w:r>
      <w:r w:rsidR="00B20133" w:rsidRPr="00B20133">
        <w:rPr>
          <w:rFonts w:cs="Calibri"/>
        </w:rPr>
        <w:t>(</w:t>
      </w:r>
      <w:proofErr w:type="spellStart"/>
      <w:r w:rsidR="00B20133" w:rsidRPr="00B20133">
        <w:rPr>
          <w:rFonts w:cs="Calibri"/>
        </w:rPr>
        <w:t>Rappole</w:t>
      </w:r>
      <w:proofErr w:type="spellEnd"/>
      <w:r w:rsidR="00B20133" w:rsidRPr="00B20133">
        <w:rPr>
          <w:rFonts w:cs="Calibri"/>
        </w:rPr>
        <w:t>, 2013)</w:t>
      </w:r>
      <w:r w:rsidR="007739BE">
        <w:t>.</w:t>
      </w:r>
      <w:r w:rsidR="00290529">
        <w:t xml:space="preserve"> </w:t>
      </w:r>
      <w:r w:rsidR="00123FD7">
        <w:t>Examples of s</w:t>
      </w:r>
      <w:r w:rsidR="00290529">
        <w:t>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 xml:space="preserve">Somateria </w:t>
      </w:r>
      <w:proofErr w:type="spellStart"/>
      <w:r w:rsidR="00DB24CE" w:rsidRPr="00DB24CE">
        <w:rPr>
          <w:i/>
          <w:iCs/>
        </w:rPr>
        <w:t>mollissima</w:t>
      </w:r>
      <w:proofErr w:type="spellEnd"/>
      <w:r w:rsidR="00767C0C">
        <w:t>)</w:t>
      </w:r>
      <w:r w:rsidR="00A27C26">
        <w:t xml:space="preserve">, </w:t>
      </w:r>
      <w:r w:rsidR="00420EA8" w:rsidRPr="00420EA8">
        <w:t>where more northern</w:t>
      </w:r>
      <w:r w:rsidR="00123FD7">
        <w:t xml:space="preserve"> breeding</w:t>
      </w:r>
      <w:r w:rsidR="00420EA8" w:rsidRPr="00420EA8">
        <w:t xml:space="preserve">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 xml:space="preserve">Spinus </w:t>
      </w:r>
      <w:proofErr w:type="spellStart"/>
      <w:r w:rsidR="005E1460">
        <w:rPr>
          <w:i/>
          <w:iCs/>
        </w:rPr>
        <w:t>pinus</w:t>
      </w:r>
      <w:proofErr w:type="spellEnd"/>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123FD7">
        <w:t>A</w:t>
      </w:r>
      <w:r w:rsidR="007F335F">
        <w:t xml:space="preserve">n SDSS approach </w:t>
      </w:r>
      <w:r w:rsidR="00123FD7">
        <w:t xml:space="preserve">that </w:t>
      </w:r>
      <w:r w:rsidR="00C71884">
        <w:t>combines</w:t>
      </w:r>
      <w:r w:rsidR="00123FD7">
        <w:t xml:space="preserve"> season-specific</w:t>
      </w:r>
      <w:r w:rsidR="007F335F">
        <w:t xml:space="preserve"> species distribution models into a single predictive layer </w:t>
      </w:r>
      <w:r w:rsidR="00123FD7">
        <w:t>could be particularly useful to avoid issues of cross-seasonal transferability when managing such species</w:t>
      </w:r>
      <w:r w:rsidR="007F335F">
        <w:t xml:space="preserve">. </w:t>
      </w:r>
    </w:p>
    <w:p w14:paraId="2F1925B3" w14:textId="13BDC206" w:rsidR="00B954DC"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w:t>
      </w:r>
      <w:r w:rsidR="000D705C">
        <w:t>We aimed</w:t>
      </w:r>
      <w:r w:rsidR="001C460E">
        <w:t xml:space="preserve"> to develop a SSDS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xml:space="preserve">. </w:t>
      </w:r>
      <w:r w:rsidR="00B954DC">
        <w:t xml:space="preserve">Our specific objectives </w:t>
      </w:r>
      <w:r w:rsidR="000C6FEA">
        <w:t>for the SDSS were to</w:t>
      </w:r>
      <w:r w:rsidR="00683147">
        <w:t xml:space="preserve"> 1) maximiz</w:t>
      </w:r>
      <w:r w:rsidR="003832C7">
        <w:t>e</w:t>
      </w:r>
      <w:r w:rsidR="00683147">
        <w:t xml:space="preserve"> </w:t>
      </w:r>
      <w:r w:rsidR="00031E17">
        <w:t>predictive accuracy of habitat classifications within each season</w:t>
      </w:r>
      <w:r w:rsidR="007547A4">
        <w:t>,</w:t>
      </w:r>
      <w:r w:rsidR="00031E17">
        <w:t xml:space="preserve"> </w:t>
      </w:r>
      <w:r w:rsidR="003832C7">
        <w:t>2</w:t>
      </w:r>
      <w:r w:rsidR="001C72B3">
        <w:t xml:space="preserve">) combine </w:t>
      </w:r>
      <w:r w:rsidR="003832C7">
        <w:t>seasonal models into a single prioritization layer</w:t>
      </w:r>
      <w:r w:rsidR="003D2FCF">
        <w:t xml:space="preserve"> using user-specified weights</w:t>
      </w:r>
      <w:r w:rsidR="00CD40AF">
        <w:t xml:space="preserve">, </w:t>
      </w:r>
      <w:r w:rsidR="00E45BF4">
        <w:t xml:space="preserve">and </w:t>
      </w:r>
      <w:r w:rsidR="007547A4">
        <w:t>3) evaluat</w:t>
      </w:r>
      <w:r w:rsidR="00E6282A">
        <w:t>e</w:t>
      </w:r>
      <w:r w:rsidR="007547A4">
        <w:t xml:space="preserve"> </w:t>
      </w:r>
      <w:r w:rsidR="00A43B53">
        <w:t xml:space="preserve">suitability and providing relative rankings </w:t>
      </w:r>
      <w:r w:rsidR="002C4D5E">
        <w:t>of local management areas</w:t>
      </w:r>
      <w:r w:rsidR="00E6282A">
        <w:t>.</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commentRangeStart w:id="10"/>
      <w:commentRangeStart w:id="11"/>
      <w:r>
        <w:t xml:space="preserve">Figure 1. </w:t>
      </w:r>
      <w:commentRangeEnd w:id="10"/>
      <w:r w:rsidR="008770A0">
        <w:rPr>
          <w:rStyle w:val="CommentReference"/>
        </w:rPr>
        <w:commentReference w:id="10"/>
      </w:r>
      <w:commentRangeEnd w:id="11"/>
      <w:r w:rsidR="005579EA">
        <w:rPr>
          <w:rStyle w:val="CommentReference"/>
        </w:rPr>
        <w:commentReference w:id="11"/>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372398CF" w:rsidR="00CF19F2" w:rsidRDefault="0072018A" w:rsidP="00427616">
      <w:pPr>
        <w:spacing w:line="480" w:lineRule="auto"/>
      </w:pPr>
      <w:r>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w:t>
      </w:r>
      <w:r w:rsidR="00CF3E8F">
        <w:t>) and</w:t>
      </w:r>
      <w:r w:rsidR="009929B3">
        <w:t xml:space="preserve"> provides stopover habitat </w:t>
      </w:r>
      <w:r w:rsidR="009125FB">
        <w:t xml:space="preserve">during spring and fall migration </w:t>
      </w:r>
      <w:r w:rsidR="009929B3">
        <w:t>for</w:t>
      </w:r>
      <w:r w:rsidR="00CA13BE" w:rsidRPr="00CA13BE">
        <w:t xml:space="preserve"> </w:t>
      </w:r>
      <w:r w:rsidR="00CA13BE">
        <w:t xml:space="preserve">woodcock breeding </w:t>
      </w:r>
      <w:r w:rsidR="00CA13BE" w:rsidRPr="00FD2935">
        <w:t>throughout the northeastern United States and eastern Canada</w:t>
      </w:r>
      <w:r w:rsidR="00CA13BE">
        <w:t>, which accounts for</w:t>
      </w:r>
      <w:r w:rsidR="009929B3">
        <w:t xml:space="preserve">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(30.5% of global woodcock, 684,500 birds; </w:t>
      </w:r>
      <w:r w:rsidR="009929B3" w:rsidRPr="002F1C6E">
        <w:rPr>
          <w:rFonts w:cs="Calibri"/>
        </w:rPr>
        <w:t>Kelley et al., 2008)</w:t>
      </w:r>
      <w:r w:rsidR="009929B3">
        <w:t>.</w:t>
      </w:r>
      <w:r w:rsidR="008B7776">
        <w:t xml:space="preserve"> Pennsylvania also contains </w:t>
      </w:r>
      <w:r w:rsidR="00514057">
        <w:t>some wintering habitat for woodcock</w:t>
      </w:r>
      <w:r w:rsidR="00CF3E8F">
        <w:rPr>
          <w:rStyle w:val="CommentReference"/>
        </w:rPr>
        <w:t>,</w:t>
      </w:r>
      <w:r w:rsidR="00514057">
        <w:t xml:space="preserve"> </w:t>
      </w:r>
      <w:r w:rsidR="009125FB">
        <w:t>which</w:t>
      </w:r>
      <w:r w:rsidR="00376482">
        <w:t xml:space="preserve">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rsidRPr="005E78BC">
        <w:rPr>
          <w:rFonts w:cs="Calibri"/>
        </w:rPr>
        <w:t>Jin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rsidRPr="002F1349">
        <w:rPr>
          <w:rFonts w:cs="Calibri"/>
        </w:rPr>
        <w:t>Jin et al., 2019)</w:t>
      </w:r>
      <w:r w:rsidR="00B909FB">
        <w:t>.</w:t>
      </w:r>
    </w:p>
    <w:p w14:paraId="624FF3CE" w14:textId="7E6E150F" w:rsidR="00E863A8" w:rsidRDefault="00E863A8" w:rsidP="006E54DF">
      <w:pPr>
        <w:spacing w:line="480" w:lineRule="auto"/>
        <w:ind w:firstLine="720"/>
      </w:pPr>
      <w:r>
        <w:t>Woodcock in Pennsylvania are managed by the Pennsylvania Game Commission</w:t>
      </w:r>
      <w:r w:rsidR="003167FC">
        <w:t xml:space="preserve">, </w:t>
      </w:r>
      <w:r w:rsidR="006F32BE">
        <w:t>a state wildlife management agency</w:t>
      </w:r>
      <w:r w:rsidR="009125FB">
        <w:t>,</w:t>
      </w:r>
      <w:r w:rsidR="006F32BE">
        <w:t xml:space="preserve"> </w:t>
      </w:r>
      <w:r w:rsidR="00CF2CE6">
        <w:t xml:space="preserve">which </w:t>
      </w:r>
      <w:r w:rsidR="0099539B">
        <w:t>regulates</w:t>
      </w:r>
      <w:r w:rsidR="00CF2CE6">
        <w:t xml:space="preserve"> hunting and </w:t>
      </w:r>
      <w:r w:rsidR="00383721">
        <w:t xml:space="preserve">manages </w:t>
      </w:r>
      <w:r w:rsidR="00E44EB0">
        <w:t>habitat for wildlife.</w:t>
      </w:r>
      <w:r w:rsidR="004579D2">
        <w:t xml:space="preserve"> The Pennsylvania Game Commission owns </w:t>
      </w:r>
      <w:r w:rsidR="006972BD">
        <w:t>more than</w:t>
      </w:r>
      <w:r w:rsidR="00B8189E">
        <w:t xml:space="preserve"> 600,000 hectares of land, </w:t>
      </w:r>
      <w:r w:rsidR="00821122">
        <w:t xml:space="preserve">referred to </w:t>
      </w:r>
      <w:r w:rsidR="00383721">
        <w:t xml:space="preserve">hereafter </w:t>
      </w:r>
      <w:r w:rsidR="00821122">
        <w:t>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 xml:space="preserve">Managing woodcock habitat for both breeding and migratory seasons </w:t>
      </w:r>
      <w:r w:rsidR="009125FB">
        <w:t>are</w:t>
      </w:r>
      <w:r w:rsidR="0011484A">
        <w:t xml:space="preserve"> priorities </w:t>
      </w:r>
      <w:r w:rsidR="009125FB">
        <w:t xml:space="preserve">for </w:t>
      </w:r>
      <w:r w:rsidR="0011484A">
        <w:t>the Pennsylvania Game Commission</w:t>
      </w:r>
      <w:r w:rsidR="00546AE6">
        <w:t xml:space="preserve">, </w:t>
      </w:r>
      <w:r w:rsidR="00704523">
        <w:t>which requires</w:t>
      </w:r>
      <w:r w:rsidR="00546AE6">
        <w:t xml:space="preserve"> tools </w:t>
      </w:r>
      <w:r w:rsidR="00704523">
        <w:t>to prioritize management projects on</w:t>
      </w:r>
      <w:r w:rsidR="00ED1209">
        <w:t xml:space="preserve"> state gamelands.</w:t>
      </w:r>
    </w:p>
    <w:p w14:paraId="5A9AB3FE" w14:textId="09A2251D" w:rsidR="00392AC2" w:rsidRDefault="003711F9" w:rsidP="00427616">
      <w:pPr>
        <w:spacing w:line="480" w:lineRule="auto"/>
        <w:rPr>
          <w:i/>
          <w:iCs/>
        </w:rPr>
      </w:pPr>
      <w:r>
        <w:rPr>
          <w:i/>
          <w:iCs/>
        </w:rPr>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04C3A3EC"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704523">
        <w:t xml:space="preserve"> </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w:t>
      </w:r>
      <w:r w:rsidR="00704523">
        <w:t xml:space="preserve">songs </w:t>
      </w:r>
      <w:r w:rsidR="00F40109">
        <w:t xml:space="preserve">during their crepuscular breeding display. </w:t>
      </w:r>
      <w:r w:rsidR="008A1232">
        <w:t xml:space="preserve">Observers </w:t>
      </w:r>
      <w:r w:rsidR="00A829C1">
        <w:t xml:space="preserve">recorded counts of all males </w:t>
      </w:r>
      <w:r w:rsidR="00704523">
        <w:t xml:space="preserve">singing </w:t>
      </w:r>
      <w:r w:rsidR="00A829C1">
        <w:t>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t>
      </w:r>
      <w:proofErr w:type="gramStart"/>
      <w:r w:rsidR="00844C33">
        <w:t>woodcock</w:t>
      </w:r>
      <w:proofErr w:type="gramEnd"/>
      <w:r w:rsidR="00844C33">
        <w:t xml:space="preserve">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 xml:space="preserve">(McAuley et al., 1993; Rieffenberger and </w:t>
      </w:r>
      <w:proofErr w:type="spellStart"/>
      <w:r w:rsidR="00D06EF1" w:rsidRPr="00D06EF1">
        <w:rPr>
          <w:rFonts w:cs="Calibri"/>
        </w:rPr>
        <w:t>Kletzly</w:t>
      </w:r>
      <w:proofErr w:type="spellEnd"/>
      <w:r w:rsidR="00D06EF1" w:rsidRPr="00D06EF1">
        <w:rPr>
          <w:rFonts w:cs="Calibri"/>
        </w:rPr>
        <w:t>, 1966)</w:t>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39BB0DA4"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step lengths</w:t>
      </w:r>
      <w:r w:rsidR="00704523">
        <w:t xml:space="preserve">, presumably distinguishing between local- and long-distance movements </w:t>
      </w:r>
      <w:r w:rsidR="00A03212" w:rsidRPr="00A03212">
        <w:rPr>
          <w:rFonts w:cs="Calibri"/>
        </w:rPr>
        <w:t>(Blomberg et al., In review)</w:t>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 xml:space="preserve">reduce </w:t>
      </w:r>
      <w:proofErr w:type="spellStart"/>
      <w:r w:rsidR="00124CF5" w:rsidRPr="00124CF5">
        <w:t>pseudoreplication</w:t>
      </w:r>
      <w:proofErr w:type="spellEnd"/>
      <w:r w:rsidR="00124CF5" w:rsidRPr="00124CF5">
        <w:t xml:space="preserve">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B3057A" w:rsidRPr="00B3057A">
        <w:rPr>
          <w:rFonts w:cs="Calibri"/>
        </w:rPr>
        <w:t>(Phillips et al., 2006)</w:t>
      </w:r>
      <w:r>
        <w:t xml:space="preserve">, random forest classification </w:t>
      </w:r>
      <w:r w:rsidR="00B3057A" w:rsidRPr="00B3057A">
        <w:rPr>
          <w:rFonts w:cs="Calibri"/>
        </w:rPr>
        <w:t>(</w:t>
      </w:r>
      <w:proofErr w:type="spellStart"/>
      <w:r w:rsidR="00B3057A" w:rsidRPr="00B3057A">
        <w:rPr>
          <w:rFonts w:cs="Calibri"/>
        </w:rPr>
        <w:t>Breiman</w:t>
      </w:r>
      <w:proofErr w:type="spellEnd"/>
      <w:r w:rsidR="00B3057A" w:rsidRPr="00B3057A">
        <w:rPr>
          <w:rFonts w:cs="Calibri"/>
        </w:rPr>
        <w:t>,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fit using the R package </w:t>
      </w:r>
      <w:proofErr w:type="spellStart"/>
      <w:r>
        <w:t>SDMtune</w:t>
      </w:r>
      <w:proofErr w:type="spellEnd"/>
      <w:r>
        <w:t xml:space="preserv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(Genuer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rsidRPr="000559A8">
        <w:rPr>
          <w:rFonts w:cs="Calibri"/>
        </w:rPr>
        <w:t>Genuer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(Genuer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089057EA" w:rsidR="00631B7B" w:rsidRDefault="00705EC2" w:rsidP="00CF6620">
      <w:pPr>
        <w:spacing w:line="480" w:lineRule="auto"/>
        <w:ind w:firstLine="720"/>
      </w:pPr>
      <w:r>
        <w:t>We normalized the</w:t>
      </w:r>
      <w:r w:rsidR="00631B7B">
        <w:t xml:space="preserve"> predictive layer for each </w:t>
      </w:r>
      <w:r w:rsidR="00AD1FEE">
        <w:t xml:space="preserve">season </w:t>
      </w:r>
      <w:r>
        <w:t xml:space="preserve">on a </w:t>
      </w:r>
      <w:r w:rsidRPr="00705EC2">
        <w:t xml:space="preserve">percentile scale, indicating whether a </w:t>
      </w:r>
      <w:r w:rsidR="00B83EE8">
        <w:t>given</w:t>
      </w:r>
      <w:r w:rsidR="00B83EE8" w:rsidRPr="00705EC2">
        <w:t xml:space="preserve"> </w:t>
      </w:r>
      <w:r w:rsidRPr="00705EC2">
        <w:t xml:space="preserve">pixel </w:t>
      </w:r>
      <w:r w:rsidR="00286045">
        <w:t xml:space="preserve">had a </w:t>
      </w:r>
      <w:r w:rsidR="00B83EE8">
        <w:t xml:space="preserve">greater </w:t>
      </w:r>
      <w:r w:rsidR="00286045">
        <w:t>likelihood of</w:t>
      </w:r>
      <w:r w:rsidRPr="00705EC2">
        <w:t xml:space="preserve"> woodcock occupancy than the corresponding percentage of other pixels in the state</w:t>
      </w:r>
      <w:r w:rsidR="00F13CFB">
        <w:t>; f</w:t>
      </w:r>
      <w:r w:rsidR="00F13CFB" w:rsidRPr="00F13CFB">
        <w:t>or example, a value of 0.65 indicates that the pixel contains habitat that is more suitable than 65% of other pixels statewide</w:t>
      </w:r>
      <w:r w:rsidR="00262A2E">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 xml:space="preserve">representation of where areas of </w:t>
      </w:r>
      <w:r w:rsidR="00704523">
        <w:t xml:space="preserve">greater </w:t>
      </w:r>
      <w:r w:rsidR="00B35036">
        <w:t>suitability occur or are absent.</w:t>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(Jin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BFFDD6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w:t>
      </w:r>
      <w:proofErr w:type="spellStart"/>
      <w:r w:rsidR="00BA2301" w:rsidRPr="00BA2301">
        <w:rPr>
          <w:rFonts w:cs="Calibri"/>
        </w:rPr>
        <w:t>Breiman</w:t>
      </w:r>
      <w:proofErr w:type="spellEnd"/>
      <w:r w:rsidR="00BA2301" w:rsidRPr="00BA2301">
        <w:rPr>
          <w:rFonts w:cs="Calibri"/>
        </w:rPr>
        <w:t>, 2001)</w:t>
      </w:r>
      <w:r w:rsidR="002610F7">
        <w:t>.</w:t>
      </w:r>
      <w:r w:rsidR="001631BF">
        <w:t xml:space="preserve"> While we were not interested in exploring woodcock-habitat relationships per se</w:t>
      </w:r>
      <w:r w:rsidR="002C1330">
        <w:t xml:space="preserve">, we </w:t>
      </w:r>
      <w:r w:rsidR="00B83EE8">
        <w:t>nevertheless wanted</w:t>
      </w:r>
      <w:r w:rsidR="002C1330">
        <w:t xml:space="preserve">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5856FD" w:rsidR="00E20407" w:rsidRDefault="00BD7006" w:rsidP="00147745">
      <w:pPr>
        <w:spacing w:line="480" w:lineRule="auto"/>
        <w:ind w:firstLine="720"/>
      </w:pPr>
      <w:r>
        <w:t xml:space="preserve">We </w:t>
      </w:r>
      <w:r w:rsidR="00B83EE8">
        <w:t xml:space="preserve">used two metrics </w:t>
      </w:r>
      <w:r>
        <w:t xml:space="preserve">to </w:t>
      </w:r>
      <w:r w:rsidR="00B83EE8">
        <w:t xml:space="preserve">evaluate </w:t>
      </w:r>
      <w:r w:rsidR="000561B3">
        <w:t xml:space="preserve">cross-seasonal transferability </w:t>
      </w:r>
      <w:r w:rsidR="00F67B5A">
        <w:t xml:space="preserve">between breeding and migratory season </w:t>
      </w:r>
      <w:r w:rsidR="00147745">
        <w:t>species distribution models</w:t>
      </w:r>
      <w:r w:rsidR="00B83EE8">
        <w:t>, to better understand the utility of a multi-season modeling approach</w:t>
      </w:r>
      <w:r w:rsidR="00147745">
        <w:t>.</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 xml:space="preserve">(Cohen et al., 2009; </w:t>
      </w:r>
      <w:proofErr w:type="spellStart"/>
      <w:r w:rsidR="00DA2EFD" w:rsidRPr="00DA2EFD">
        <w:rPr>
          <w:rFonts w:cs="Calibri"/>
        </w:rPr>
        <w:t>Hijmans</w:t>
      </w:r>
      <w:proofErr w:type="spellEnd"/>
      <w:r w:rsidR="00DA2EFD" w:rsidRPr="00DA2EFD">
        <w:rPr>
          <w:rFonts w:cs="Calibri"/>
        </w:rPr>
        <w:t>,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7345A7">
        <w:t xml:space="preserve"> (90 m)</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each gameland</w:t>
      </w:r>
      <w:r w:rsidR="00B83EE8">
        <w:t xml:space="preserve"> (described below in </w:t>
      </w:r>
      <w:r w:rsidR="001274D7">
        <w:t>section 2.5</w:t>
      </w:r>
      <w:r w:rsidR="00B83EE8">
        <w:t>)</w:t>
      </w:r>
      <w:r w:rsidR="004B6ED6">
        <w:t>,</w:t>
      </w:r>
      <w:r w:rsidR="00506F33">
        <w:t xml:space="preserve"> illustrat</w:t>
      </w:r>
      <w:r w:rsidR="004B6ED6">
        <w:t>ing</w:t>
      </w:r>
      <w:r w:rsidR="00506F33">
        <w:t xml:space="preserve"> the co</w:t>
      </w:r>
      <w:r w:rsidR="00B83EE8">
        <w:t>-</w:t>
      </w:r>
      <w:r w:rsidR="00506F33">
        <w:t xml:space="preserve">occurrence of breeding and migratory habitat at </w:t>
      </w:r>
      <w:r w:rsidR="007345A7">
        <w:t>the scale of the average state</w:t>
      </w:r>
      <w:r w:rsidR="00506F33">
        <w:t xml:space="preserve"> gameland </w:t>
      </w:r>
      <w:r w:rsidR="007345A7">
        <w:t>(</w:t>
      </w:r>
      <w:r w:rsidR="001C0A7E">
        <w:t>1992 ha</w:t>
      </w:r>
      <w:r w:rsidR="007345A7">
        <w:t>)</w:t>
      </w:r>
      <w:r w:rsidR="00506F33">
        <w:t>.</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6C8ECE08"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rsidR="007345A7">
        <w:t xml:space="preserve">and then </w:t>
      </w:r>
      <w:r w:rsidR="00B464E3">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proofErr w:type="spellStart"/>
      <w:r w:rsidR="00D27968" w:rsidRPr="009208BA">
        <w:rPr>
          <w:i/>
          <w:iCs/>
        </w:rPr>
        <w:t>w</w:t>
      </w:r>
      <w:r w:rsidR="00D27968" w:rsidRPr="00F24E81">
        <w:rPr>
          <w:i/>
          <w:iCs/>
          <w:vertAlign w:val="subscript"/>
        </w:rPr>
        <w:t>m</w:t>
      </w:r>
      <w:proofErr w:type="spellEnd"/>
      <w:r w:rsidR="00D27968">
        <w:t xml:space="preserve"> the weight of importance for migratory habitat, </w:t>
      </w:r>
      <w:proofErr w:type="spellStart"/>
      <w:r w:rsidR="00D27968" w:rsidRPr="003937BB">
        <w:rPr>
          <w:i/>
          <w:iCs/>
        </w:rPr>
        <w:t>w</w:t>
      </w:r>
      <w:r w:rsidR="00D27968" w:rsidRPr="00F24E81">
        <w:rPr>
          <w:i/>
          <w:iCs/>
          <w:vertAlign w:val="subscript"/>
        </w:rPr>
        <w:t>b</w:t>
      </w:r>
      <w:proofErr w:type="spellEnd"/>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911024"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911024"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5C86596C">
            <wp:extent cx="5505450" cy="4496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911" cy="4510958"/>
                    </a:xfrm>
                    <a:prstGeom prst="rect">
                      <a:avLst/>
                    </a:prstGeom>
                    <a:noFill/>
                    <a:ln>
                      <a:noFill/>
                    </a:ln>
                  </pic:spPr>
                </pic:pic>
              </a:graphicData>
            </a:graphic>
          </wp:inline>
        </w:drawing>
      </w:r>
    </w:p>
    <w:p w14:paraId="17C6F1D7" w14:textId="172B2D0A" w:rsidR="0070332C" w:rsidRPr="0070332C" w:rsidRDefault="0070332C" w:rsidP="004245DE">
      <w:pPr>
        <w:spacing w:line="480" w:lineRule="auto"/>
      </w:pPr>
      <w:commentRangeStart w:id="12"/>
      <w:commentRangeStart w:id="13"/>
      <w:r>
        <w:t xml:space="preserve">Figure 2. </w:t>
      </w:r>
      <w:commentRangeEnd w:id="12"/>
      <w:r w:rsidR="00E65850">
        <w:rPr>
          <w:rStyle w:val="CommentReference"/>
        </w:rPr>
        <w:commentReference w:id="12"/>
      </w:r>
      <w:commentRangeEnd w:id="13"/>
      <w:r w:rsidR="007369F1">
        <w:rPr>
          <w:rStyle w:val="CommentReference"/>
        </w:rPr>
        <w:commentReference w:id="13"/>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1FB70F57"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 xml:space="preserve">marked with GPS transmitters </w:t>
      </w:r>
      <w:r w:rsidR="00D901EF">
        <w:t xml:space="preserve">throughout the </w:t>
      </w:r>
      <w:r w:rsidR="00BE4615">
        <w:t>eastern portion of the woodcock’s range</w:t>
      </w:r>
      <w:r w:rsidR="00086447" w:rsidRPr="00086447">
        <w:t xml:space="preserve"> </w:t>
      </w:r>
      <w:r w:rsidR="00086447">
        <w:t>between fall 2017 and spring 2021</w:t>
      </w:r>
      <w:r w:rsidR="00BE4615">
        <w:t>.</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2B8D8D0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 xml:space="preserve">0.15 between the breeding and migratory season predictive layers. Breeding and migratory habitat were slightly more likely to co-occur </w:t>
      </w:r>
      <w:r w:rsidR="003B243C">
        <w:t>on gamelands</w:t>
      </w:r>
      <w:r w:rsidR="0049308F">
        <w:t>, with a Pearson correlation coefficient of 0.39 betw</w:t>
      </w:r>
      <w:r w:rsidR="00F40FE3">
        <w:t>een the total breeding habitat and total migratory habitat provided by gameland</w:t>
      </w:r>
      <w:r w:rsidR="003B243C">
        <w:t>s</w:t>
      </w:r>
      <w:r w:rsidR="00F40FE3">
        <w:t>.</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(Genuer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4"/>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commentRangeStart w:id="14"/>
      <w:commentRangeStart w:id="15"/>
      <w:r>
        <w:t xml:space="preserve">Figure </w:t>
      </w:r>
      <w:r w:rsidR="00FE0167">
        <w:t>3</w:t>
      </w:r>
      <w:r>
        <w:t xml:space="preserve">. </w:t>
      </w:r>
      <w:commentRangeEnd w:id="14"/>
      <w:r w:rsidR="00E65850">
        <w:rPr>
          <w:rStyle w:val="CommentReference"/>
        </w:rPr>
        <w:commentReference w:id="14"/>
      </w:r>
      <w:commentRangeEnd w:id="15"/>
      <w:r w:rsidR="00743CDC">
        <w:rPr>
          <w:rStyle w:val="CommentReference"/>
        </w:rPr>
        <w:commentReference w:id="15"/>
      </w:r>
      <w:r>
        <w:t xml:space="preserve">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drawing>
          <wp:inline distT="0" distB="0" distL="0" distR="0" wp14:anchorId="292B29B4" wp14:editId="7269E8CD">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4810A896" w:rsidR="00427616" w:rsidRDefault="00A35E02" w:rsidP="00B111E8">
      <w:pPr>
        <w:spacing w:line="480" w:lineRule="auto"/>
      </w:pPr>
      <w:commentRangeStart w:id="16"/>
      <w:commentRangeStart w:id="17"/>
      <w:r>
        <w:t xml:space="preserve">Figure </w:t>
      </w:r>
      <w:r w:rsidR="00FE0167">
        <w:t>4</w:t>
      </w:r>
      <w:r>
        <w:t xml:space="preserve">. </w:t>
      </w:r>
      <w:commentRangeEnd w:id="16"/>
      <w:r w:rsidR="00E65850">
        <w:rPr>
          <w:rStyle w:val="CommentReference"/>
        </w:rPr>
        <w:commentReference w:id="16"/>
      </w:r>
      <w:commentRangeEnd w:id="17"/>
      <w:r w:rsidR="00BD2067">
        <w:rPr>
          <w:rStyle w:val="CommentReference"/>
        </w:rPr>
        <w:commentReference w:id="17"/>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086447">
        <w:t xml:space="preserve">; </w:t>
      </w:r>
      <w:bookmarkStart w:id="18" w:name="_Hlk141441846"/>
      <w:r w:rsidR="00086447">
        <w:t>for example, a value of 0.65 indicates that the pixel contains habitat that is more suitable than 65% of other pixels statewide</w:t>
      </w:r>
      <w:bookmarkEnd w:id="18"/>
      <w:r w:rsidR="00C811AB">
        <w:t>.</w:t>
      </w:r>
      <w:r w:rsidR="00427616">
        <w:br w:type="page"/>
      </w:r>
    </w:p>
    <w:p w14:paraId="4D9C4E5D" w14:textId="3F3EA6C8" w:rsidR="0047632B" w:rsidRDefault="002F6985" w:rsidP="00955C75">
      <w:pPr>
        <w:spacing w:line="480" w:lineRule="auto"/>
        <w:jc w:val="center"/>
      </w:pPr>
      <w:r>
        <w:rPr>
          <w:noProof/>
        </w:rPr>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t xml:space="preserve">4 </w:t>
      </w:r>
      <w:r w:rsidR="005318C0" w:rsidRPr="00271779">
        <w:rPr>
          <w:b/>
          <w:bCs/>
        </w:rPr>
        <w:t>Discussion</w:t>
      </w:r>
    </w:p>
    <w:p w14:paraId="1419B84D" w14:textId="016583F1" w:rsidR="009148E8" w:rsidRDefault="00E57E02" w:rsidP="006C5060">
      <w:pPr>
        <w:spacing w:line="480" w:lineRule="auto"/>
      </w:pPr>
      <w:r>
        <w:tab/>
      </w:r>
      <w:r w:rsidR="00965BA7">
        <w:t xml:space="preserve">We found that models of woodcock habitat distribution </w:t>
      </w:r>
      <w:r w:rsidR="00C75CBE">
        <w:t xml:space="preserve">exhibited poor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(Pearson </w:t>
      </w:r>
      <w:r w:rsidR="00BD1F5A">
        <w:t>correlation</w:t>
      </w:r>
      <w:r w:rsidR="0000147E">
        <w:t xml:space="preserve"> at pixel-level: 0.15, gameland-level: 0.39)</w:t>
      </w:r>
      <w:r w:rsidR="00BD1F5A">
        <w:t xml:space="preserve">. </w:t>
      </w:r>
      <w:commentRangeStart w:id="19"/>
      <w:commentRangeStart w:id="20"/>
      <w:r w:rsidR="00FA4158">
        <w:t>A</w:t>
      </w:r>
      <w:r w:rsidR="00086447">
        <w:t>s such,</w:t>
      </w:r>
      <w:r w:rsidR="003E7AAD">
        <w:t xml:space="preserve"> management</w:t>
      </w:r>
      <w:r w:rsidR="00FA4158">
        <w:t xml:space="preserve"> </w:t>
      </w:r>
      <w:r w:rsidR="003E7AAD">
        <w:t>focused on</w:t>
      </w:r>
      <w:r w:rsidR="00FA4158">
        <w:t xml:space="preserve"> breeding habitat </w:t>
      </w:r>
      <w:r w:rsidR="00086447">
        <w:t xml:space="preserve">alone </w:t>
      </w:r>
      <w:r w:rsidR="00FA4158">
        <w:t xml:space="preserve">is unlikely to </w:t>
      </w:r>
      <w:r w:rsidR="00086447">
        <w:t>maximize</w:t>
      </w:r>
      <w:r w:rsidR="003E7AAD">
        <w:t xml:space="preserve"> </w:t>
      </w:r>
      <w:r w:rsidR="00F1050E">
        <w:t xml:space="preserve">conservation of migratory habitat for this species. </w:t>
      </w:r>
      <w:commentRangeEnd w:id="19"/>
      <w:r w:rsidR="00412188">
        <w:rPr>
          <w:rStyle w:val="CommentReference"/>
        </w:rPr>
        <w:commentReference w:id="19"/>
      </w:r>
      <w:commentRangeEnd w:id="20"/>
      <w:r w:rsidR="006A5F24">
        <w:rPr>
          <w:rStyle w:val="CommentReference"/>
        </w:rPr>
        <w:commentReference w:id="20"/>
      </w:r>
      <w:r w:rsidR="00BD1F5A">
        <w:t xml:space="preserve">We demonstrated </w:t>
      </w:r>
      <w:r w:rsidR="00AD78E8">
        <w:t xml:space="preserve">a potential solution </w:t>
      </w:r>
      <w:r w:rsidR="00086447">
        <w:t>to</w:t>
      </w:r>
      <w:r w:rsidR="00AD78E8">
        <w:t xml:space="preserve"> </w:t>
      </w:r>
      <w:r w:rsidR="00086447">
        <w:t xml:space="preserve">increase </w:t>
      </w:r>
      <w:r w:rsidR="00F1050E">
        <w:t>cross-seasonal transferability</w:t>
      </w:r>
      <w:r w:rsidR="00AD78E8">
        <w:t xml:space="preserve">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commentRangeStart w:id="21"/>
      <w:commentRangeStart w:id="22"/>
      <w:r w:rsidR="00610F08">
        <w:t>practitioner input</w:t>
      </w:r>
      <w:r w:rsidR="00397C27">
        <w:t xml:space="preserve"> by</w:t>
      </w:r>
      <w:r w:rsidR="00A302B4">
        <w:t xml:space="preserve"> allowing user choice in </w:t>
      </w:r>
      <w:r w:rsidR="00B9307B">
        <w:t xml:space="preserve">the weighting of breeding and migratory </w:t>
      </w:r>
      <w:r w:rsidR="0021442E">
        <w:t xml:space="preserve">habitat </w:t>
      </w:r>
      <w:r w:rsidR="000271CE">
        <w:t>to meet local</w:t>
      </w:r>
      <w:r w:rsidR="003819D5">
        <w:t xml:space="preserve"> management </w:t>
      </w:r>
      <w:r w:rsidR="00301D18">
        <w:t>objectives</w:t>
      </w:r>
      <w:ins w:id="23" w:author="Liam Akerlof Berigan" w:date="2023-11-08T10:40:00Z">
        <w:r w:rsidR="004851FE">
          <w:t>,</w:t>
        </w:r>
      </w:ins>
      <w:r w:rsidR="00301D18">
        <w:t xml:space="preserve"> </w:t>
      </w:r>
      <w:commentRangeEnd w:id="21"/>
      <w:r w:rsidR="00412188">
        <w:rPr>
          <w:rStyle w:val="CommentReference"/>
        </w:rPr>
        <w:commentReference w:id="21"/>
      </w:r>
      <w:commentRangeEnd w:id="22"/>
      <w:r w:rsidR="007F6815">
        <w:rPr>
          <w:rStyle w:val="CommentReference"/>
        </w:rPr>
        <w:commentReference w:id="22"/>
      </w:r>
      <w:r w:rsidR="00301D18">
        <w:t>and</w:t>
      </w:r>
      <w:r w:rsidR="005A6B6E">
        <w:t xml:space="preserve"> encourages users to make informed decisions regarding the importance of habitat during </w:t>
      </w:r>
      <w:r w:rsidR="0036306B">
        <w:t>these stages.</w:t>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w:t>
      </w:r>
      <w:commentRangeStart w:id="24"/>
      <w:commentRangeStart w:id="25"/>
      <w:r>
        <w:t xml:space="preserve">On the other hand, </w:t>
      </w:r>
      <w:r w:rsidRPr="0027031B">
        <w:t>a manager of an area that provides breeding habitat in a region where breeding habitat is scarce might decide that their most effective decision would be to prioritize breeding habitat as much as possible</w:t>
      </w:r>
      <w:commentRangeEnd w:id="24"/>
      <w:r w:rsidR="00412188">
        <w:rPr>
          <w:rStyle w:val="CommentReference"/>
        </w:rPr>
        <w:commentReference w:id="24"/>
      </w:r>
      <w:commentRangeEnd w:id="25"/>
      <w:r w:rsidR="00D73C5F">
        <w:rPr>
          <w:rStyle w:val="CommentReference"/>
        </w:rPr>
        <w:commentReference w:id="25"/>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6B6AB27"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w:t>
      </w:r>
      <w:r w:rsidR="00FA7CE6">
        <w:t>-</w:t>
      </w:r>
      <w:r w:rsidR="00B0723B">
        <w:t xml:space="preserve"> and 10</w:t>
      </w:r>
      <w:r w:rsidR="00FA7CE6">
        <w:t>-</w:t>
      </w:r>
      <w:r w:rsidR="00B0723B">
        <w:t xml:space="preserve">km scales, while during the migratory </w:t>
      </w:r>
      <w:r w:rsidR="008463FE">
        <w:t>season</w:t>
      </w:r>
      <w:r w:rsidR="00B0723B">
        <w:t xml:space="preserve"> habitat suitability </w:t>
      </w:r>
      <w:r w:rsidR="00F06073">
        <w:t>was additionally dependent on covariates at 500</w:t>
      </w:r>
      <w:r w:rsidR="00FA7CE6">
        <w:t>-</w:t>
      </w:r>
      <w:r w:rsidR="00F06073">
        <w:t xml:space="preserve">m and </w:t>
      </w:r>
      <w:r w:rsidR="00FA7CE6">
        <w:t>1-</w:t>
      </w:r>
      <w:r w:rsidR="00F06073">
        <w:t>km scales.</w:t>
      </w:r>
      <w:r w:rsidR="00E26368">
        <w:t xml:space="preserve"> </w:t>
      </w:r>
      <w:r w:rsidR="003D54CB">
        <w:t xml:space="preserve">This pattern supports past observations </w:t>
      </w:r>
      <w:r w:rsidR="001414FD">
        <w:t xml:space="preserve">that migratory birds select habitat at a finer scale during </w:t>
      </w:r>
      <w:r w:rsidR="00DD5E16">
        <w:t>migration</w:t>
      </w:r>
      <w:r w:rsidR="001414FD">
        <w:t xml:space="preserve">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DE6087">
        <w:t xml:space="preserve"> </w:t>
      </w:r>
      <w:r w:rsidR="00DE6087" w:rsidRPr="00DE6087">
        <w:rPr>
          <w:rFonts w:cs="Calibri"/>
        </w:rPr>
        <w:t>(Fattorini et al., 2020)</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w:t>
      </w:r>
      <w:r w:rsidR="00DD5E16">
        <w:t>likely to predict</w:t>
      </w:r>
      <w:r w:rsidR="003C7ABE">
        <w:t xml:space="preserve"> small</w:t>
      </w:r>
      <w:r w:rsidR="00DD5E16">
        <w:t>er</w:t>
      </w:r>
      <w:r w:rsidR="003C7ABE">
        <w:t xml:space="preserve"> pockets of habitat in areas not </w:t>
      </w:r>
      <w:r w:rsidR="00F86479">
        <w:t>traditionally targeted by</w:t>
      </w:r>
      <w:r w:rsidR="003C7ABE">
        <w:t xml:space="preserve"> wildlife management</w:t>
      </w:r>
      <w:r w:rsidR="009B060C">
        <w:t xml:space="preserve"> agencies</w:t>
      </w:r>
      <w:r w:rsidR="003C7ABE">
        <w:t>, such as urban</w:t>
      </w:r>
      <w:r w:rsidR="00DD5E16">
        <w:t xml:space="preserve"> </w:t>
      </w:r>
      <w:r w:rsidR="003C7ABE">
        <w:t>areas</w:t>
      </w:r>
      <w:r w:rsidR="00DD5E16">
        <w:t xml:space="preserve"> or landscapes more heavily dominated by agriculture and privately-owned lands</w:t>
      </w:r>
      <w:r w:rsidR="00955487">
        <w:t xml:space="preserve"> </w:t>
      </w:r>
      <w:r w:rsidR="00955487" w:rsidRPr="00955487">
        <w:rPr>
          <w:rFonts w:cs="Calibri"/>
        </w:rPr>
        <w:t>(McCance et al., 2017)</w:t>
      </w:r>
      <w:r w:rsidR="003C7ABE">
        <w:t>.</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2B3119">
        <w:t>among</w:t>
      </w:r>
      <w:r w:rsidR="00E25CF3">
        <w:t xml:space="preserve"> seasons </w:t>
      </w:r>
      <w:r w:rsidR="00803800">
        <w:t xml:space="preserve">demonstrate the necessity of </w:t>
      </w:r>
      <w:r w:rsidR="000018B6">
        <w:t xml:space="preserve">modeling </w:t>
      </w:r>
      <w:r w:rsidR="0091141C">
        <w:t>occupancy for each season separately</w:t>
      </w:r>
      <w:r w:rsidR="00FA7CE6">
        <w:t xml:space="preserve"> and </w:t>
      </w:r>
      <w:r w:rsidR="0091141C">
        <w:t xml:space="preserve">to ensure that management </w:t>
      </w:r>
      <w:r w:rsidR="00B216CD">
        <w:t>support</w:t>
      </w:r>
      <w:r w:rsidR="00384674">
        <w:t>s</w:t>
      </w:r>
      <w:r w:rsidR="00B216CD">
        <w:t xml:space="preserve"> the habitat</w:t>
      </w:r>
      <w:r w:rsidR="00A20460">
        <w:t xml:space="preserve"> requirements </w:t>
      </w:r>
      <w:r w:rsidR="00FA7CE6">
        <w:t>at appropriate scales for</w:t>
      </w:r>
      <w:r w:rsidR="00B216CD">
        <w:t xml:space="preserve"> animals throughout </w:t>
      </w:r>
      <w:r w:rsidR="00D93F89">
        <w:t>the full</w:t>
      </w:r>
      <w:r w:rsidR="00B216CD">
        <w:t xml:space="preserve"> </w:t>
      </w:r>
      <w:r w:rsidR="008A4CD8">
        <w:t>annual cycle.</w:t>
      </w:r>
    </w:p>
    <w:p w14:paraId="4B9F70AE" w14:textId="18E76DA0"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7552B4" w:rsidRPr="007552B4">
        <w:rPr>
          <w:rFonts w:cs="Calibri"/>
        </w:rPr>
        <w:t>Buler</w:t>
      </w:r>
      <w:proofErr w:type="spellEnd"/>
      <w:r w:rsidR="007552B4" w:rsidRPr="007552B4">
        <w:rPr>
          <w:rFonts w:cs="Calibri"/>
        </w:rPr>
        <w:t xml:space="preserve">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w:t>
      </w:r>
      <w:commentRangeStart w:id="26"/>
      <w:commentRangeStart w:id="27"/>
      <w:commentRangeStart w:id="28"/>
      <w:r w:rsidR="002C53C2">
        <w:t xml:space="preserve">presumably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commentRangeEnd w:id="26"/>
      <w:r w:rsidR="00412188">
        <w:rPr>
          <w:rStyle w:val="CommentReference"/>
        </w:rPr>
        <w:commentReference w:id="26"/>
      </w:r>
      <w:commentRangeEnd w:id="27"/>
      <w:r w:rsidR="00772DF2">
        <w:rPr>
          <w:rStyle w:val="CommentReference"/>
        </w:rPr>
        <w:commentReference w:id="27"/>
      </w:r>
      <w:commentRangeEnd w:id="28"/>
      <w:r w:rsidR="00911024">
        <w:rPr>
          <w:rStyle w:val="CommentReference"/>
        </w:rPr>
        <w:commentReference w:id="28"/>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B00CE2">
        <w:t xml:space="preserve"> </w:t>
      </w:r>
      <w:r w:rsidR="00B00CE2" w:rsidRPr="00B00CE2">
        <w:rPr>
          <w:rFonts w:cs="Calibri"/>
        </w:rPr>
        <w:t>(Cerra, 2017)</w:t>
      </w:r>
      <w:r w:rsidR="00BF6A98">
        <w:t>.</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proofErr w:type="gramStart"/>
      <w:r w:rsidR="00FE58CB">
        <w:t>surveys</w:t>
      </w:r>
      <w:r w:rsidR="00801AE0">
        <w:t xml:space="preserve"> for</w:t>
      </w:r>
      <w:proofErr w:type="gramEnd"/>
      <w:r w:rsidR="00801AE0">
        <w:t xml:space="preserve"> examining bird distribution during the breeding and wintering seasons</w:t>
      </w:r>
      <w:r w:rsidR="0050066B">
        <w:t xml:space="preserve"> </w:t>
      </w:r>
      <w:r w:rsidR="00477C52" w:rsidRPr="00477C52">
        <w:rPr>
          <w:rFonts w:cs="Calibri"/>
        </w:rPr>
        <w:t>(</w:t>
      </w:r>
      <w:proofErr w:type="gramStart"/>
      <w:r w:rsidR="00516FC0">
        <w:rPr>
          <w:rFonts w:cs="Calibri"/>
        </w:rPr>
        <w:t>e.g.</w:t>
      </w:r>
      <w:proofErr w:type="gramEnd"/>
      <w:r w:rsidR="00516FC0">
        <w:rPr>
          <w:rFonts w:cs="Calibri"/>
        </w:rPr>
        <w:t xml:space="preserve"> </w:t>
      </w:r>
      <w:r w:rsidR="00477C52" w:rsidRPr="00477C52">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0912C863" w14:textId="72529B19" w:rsidR="00722238" w:rsidRDefault="00E27694" w:rsidP="00731B4B">
      <w:pPr>
        <w:spacing w:line="480" w:lineRule="auto"/>
        <w:ind w:firstLine="720"/>
      </w:pPr>
      <w:r>
        <w:t>Non-avian taxa are also likely</w:t>
      </w:r>
      <w:r w:rsidR="00D360C0">
        <w:t xml:space="preserve"> to</w:t>
      </w:r>
      <w:r>
        <w:t xml:space="preserve"> find benefits from the application of multi-season distribution models.</w:t>
      </w:r>
      <w:r w:rsidR="00D1277D">
        <w:t xml:space="preserve"> Seasonally differing habitat use within a region is common among altitudinal migrants, including ungulates </w:t>
      </w:r>
      <w:r w:rsidR="00D1277D" w:rsidRPr="00DB342A">
        <w:rPr>
          <w:rFonts w:cs="Calibri"/>
        </w:rPr>
        <w:t>(Boyce, 1991; Mauer, 1998)</w:t>
      </w:r>
      <w:r w:rsidR="00D1277D">
        <w:t xml:space="preserve">, and partial migrants ranging from large mammals to insects </w:t>
      </w:r>
      <w:r w:rsidR="00D1277D" w:rsidRPr="00DB342A">
        <w:rPr>
          <w:rFonts w:cs="Calibri"/>
        </w:rPr>
        <w:t>(Chapman et al., 2011)</w:t>
      </w:r>
      <w:r w:rsidR="00D1277D">
        <w:t>.</w:t>
      </w:r>
      <w:r w:rsidR="005148D1">
        <w:t xml:space="preserve"> </w:t>
      </w:r>
      <w:r w:rsidR="00B845AC">
        <w:t xml:space="preserve">Cross-seasonal transferability issues </w:t>
      </w:r>
      <w:r w:rsidR="000C65DE">
        <w:t xml:space="preserve">which arise from these habitat differences can be addressed </w:t>
      </w:r>
      <w:r w:rsidR="00FB723C">
        <w:t xml:space="preserve">through a multi-season distribution modeling framework, allowing flexibility in data </w:t>
      </w:r>
      <w:proofErr w:type="gramStart"/>
      <w:r w:rsidR="00FB723C">
        <w:t>sources</w:t>
      </w:r>
      <w:proofErr w:type="gramEnd"/>
      <w:r w:rsidR="00FB723C">
        <w:t xml:space="preserve"> and </w:t>
      </w:r>
      <w:r w:rsidR="00722238">
        <w:t xml:space="preserve">facilitating user </w:t>
      </w:r>
      <w:r w:rsidR="00733A04">
        <w:t xml:space="preserve">choice </w:t>
      </w:r>
      <w:r w:rsidR="00C1096F">
        <w:t>in seasonal prioritization.</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FE396"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49A7AE30" w:rsidR="00003CDF" w:rsidRDefault="002060E2" w:rsidP="009500BF">
      <w:pPr>
        <w:spacing w:line="480" w:lineRule="auto"/>
      </w:pPr>
      <w:r>
        <w:t xml:space="preserve">We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Agafonkin</w:t>
      </w:r>
      <w:proofErr w:type="spellEnd"/>
      <w:r w:rsidRPr="00DC681B">
        <w:rPr>
          <w:rFonts w:asciiTheme="minorHAnsi" w:hAnsiTheme="minorHAnsi" w:cstheme="minorHAnsi"/>
        </w:rPr>
        <w:t>,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50687DC0" w14:textId="3AD41AFF" w:rsidR="002C49D1" w:rsidRDefault="002C49D1" w:rsidP="002C49D1">
      <w:pPr>
        <w:pStyle w:val="Bibliography"/>
        <w:rPr>
          <w:rFonts w:cs="Calibri"/>
        </w:rPr>
      </w:pPr>
      <w:r w:rsidRPr="000342C1">
        <w:rPr>
          <w:rFonts w:cs="Calibri"/>
        </w:rPr>
        <w:t xml:space="preserve">Boyce, M.S., 1991. Migratory behavior and management of elk (Cervus elaphus). Applied Animal </w:t>
      </w:r>
      <w:proofErr w:type="spellStart"/>
      <w:r w:rsidRPr="000342C1">
        <w:rPr>
          <w:rFonts w:cs="Calibri"/>
        </w:rPr>
        <w:t>Behaviour</w:t>
      </w:r>
      <w:proofErr w:type="spellEnd"/>
      <w:r w:rsidRPr="000342C1">
        <w:rPr>
          <w:rFonts w:cs="Calibri"/>
        </w:rPr>
        <w:t xml:space="preserve"> Science 29, 239–250.</w:t>
      </w:r>
    </w:p>
    <w:p w14:paraId="62513CBF"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Breiman</w:t>
      </w:r>
      <w:proofErr w:type="spellEnd"/>
      <w:r w:rsidRPr="00DC681B">
        <w:rPr>
          <w:rFonts w:asciiTheme="minorHAnsi" w:hAnsiTheme="minorHAnsi" w:cstheme="minorHAnsi"/>
        </w:rPr>
        <w:t>, L., 2001. Random forests. Machine learning 45, 5–32.</w:t>
      </w:r>
    </w:p>
    <w:p w14:paraId="6194655E" w14:textId="77777777" w:rsidR="00910622"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Buler</w:t>
      </w:r>
      <w:proofErr w:type="spellEnd"/>
      <w:r w:rsidRPr="00DC681B">
        <w:rPr>
          <w:rFonts w:asciiTheme="minorHAnsi" w:hAnsiTheme="minorHAnsi" w:cstheme="minorHAnsi"/>
        </w:rPr>
        <w:t>, J.J., Dawson, D.K., 2014. Radar analysis of fall bird migration stopover sites in the northeastern US. The Condor: Ornithological Applications 116, 357–370.</w:t>
      </w:r>
    </w:p>
    <w:p w14:paraId="14E16C2E" w14:textId="3614618E" w:rsidR="002C49D1" w:rsidRPr="002C49D1" w:rsidRDefault="002C49D1" w:rsidP="002C49D1">
      <w:pPr>
        <w:pStyle w:val="Bibliography"/>
        <w:rPr>
          <w:rFonts w:cs="Calibri"/>
        </w:rPr>
      </w:pPr>
      <w:r w:rsidRPr="000342C1">
        <w:rPr>
          <w:rFonts w:cs="Calibri"/>
        </w:rPr>
        <w:t>Cerra, J.F., 2017. Emerging strategies for voluntary urban ecological stewardship on private property. Landscape and Urban Planning 157, 586–597.</w:t>
      </w:r>
    </w:p>
    <w:p w14:paraId="1501BC44"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Chang, W., Cheng, J., Allaire, J.J., Sievert, C., </w:t>
      </w:r>
      <w:proofErr w:type="spellStart"/>
      <w:r w:rsidRPr="00DC681B">
        <w:rPr>
          <w:rFonts w:asciiTheme="minorHAnsi" w:hAnsiTheme="minorHAnsi" w:cstheme="minorHAnsi"/>
        </w:rPr>
        <w:t>Schloerke</w:t>
      </w:r>
      <w:proofErr w:type="spellEnd"/>
      <w:r w:rsidRPr="00DC681B">
        <w:rPr>
          <w:rFonts w:asciiTheme="minorHAnsi" w:hAnsiTheme="minorHAnsi" w:cstheme="minorHAnsi"/>
        </w:rPr>
        <w:t>, B., Xie, Y., Allen, J., McPherson, J., Dipert, A., Borges, B., 2022. shiny: Web Application Framework for R.</w:t>
      </w:r>
    </w:p>
    <w:p w14:paraId="279B0ACD" w14:textId="2906F1F7" w:rsidR="002C49D1" w:rsidRPr="002C49D1" w:rsidRDefault="002C49D1" w:rsidP="002C49D1">
      <w:pPr>
        <w:pStyle w:val="Bibliography"/>
        <w:rPr>
          <w:rFonts w:cs="Calibri"/>
        </w:rPr>
      </w:pPr>
      <w:r w:rsidRPr="000342C1">
        <w:rPr>
          <w:rFonts w:cs="Calibri"/>
        </w:rPr>
        <w:t xml:space="preserve">Chapman, B.B., </w:t>
      </w:r>
      <w:proofErr w:type="spellStart"/>
      <w:r w:rsidRPr="000342C1">
        <w:rPr>
          <w:rFonts w:cs="Calibri"/>
        </w:rPr>
        <w:t>Brönmark</w:t>
      </w:r>
      <w:proofErr w:type="spellEnd"/>
      <w:r w:rsidRPr="000342C1">
        <w:rPr>
          <w:rFonts w:cs="Calibri"/>
        </w:rPr>
        <w:t>, C., Nilsson, J.-Å., Hansson, L.-A., 2011. The ecology and evolution of partial migration. Oikos 120, 1764–1775.</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E.B., </w:t>
      </w:r>
      <w:proofErr w:type="spellStart"/>
      <w:r w:rsidRPr="00DC681B">
        <w:rPr>
          <w:rFonts w:asciiTheme="minorHAnsi" w:hAnsiTheme="minorHAnsi" w:cstheme="minorHAnsi"/>
        </w:rPr>
        <w:t>Buler</w:t>
      </w:r>
      <w:proofErr w:type="spellEnd"/>
      <w:r w:rsidRPr="00DC681B">
        <w:rPr>
          <w:rFonts w:asciiTheme="minorHAnsi" w:hAnsiTheme="minorHAnsi" w:cstheme="minorHAnsi"/>
        </w:rPr>
        <w:t>,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I., Huang, Y., Chen, J., </w:t>
      </w:r>
      <w:proofErr w:type="spellStart"/>
      <w:r w:rsidRPr="00DC681B">
        <w:rPr>
          <w:rFonts w:asciiTheme="minorHAnsi" w:hAnsiTheme="minorHAnsi" w:cstheme="minorHAnsi"/>
        </w:rPr>
        <w:t>Benesty</w:t>
      </w:r>
      <w:proofErr w:type="spellEnd"/>
      <w:r w:rsidRPr="00DC681B">
        <w:rPr>
          <w:rFonts w:asciiTheme="minorHAnsi" w:hAnsiTheme="minorHAnsi" w:cstheme="minorHAnsi"/>
        </w:rPr>
        <w:t xml:space="preserve">, J., </w:t>
      </w:r>
      <w:proofErr w:type="spellStart"/>
      <w:r w:rsidRPr="00DC681B">
        <w:rPr>
          <w:rFonts w:asciiTheme="minorHAnsi" w:hAnsiTheme="minorHAnsi" w:cstheme="minorHAnsi"/>
        </w:rPr>
        <w:t>Benesty</w:t>
      </w:r>
      <w:proofErr w:type="spellEnd"/>
      <w:r w:rsidRPr="00DC681B">
        <w:rPr>
          <w:rFonts w:asciiTheme="minorHAnsi" w:hAnsiTheme="minorHAnsi" w:cstheme="minorHAnsi"/>
        </w:rPr>
        <w:t>,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Dawson, W.R., 2020. Pine Siskin (Spinus </w:t>
      </w:r>
      <w:proofErr w:type="spellStart"/>
      <w:r w:rsidRPr="00DC681B">
        <w:rPr>
          <w:rFonts w:asciiTheme="minorHAnsi" w:hAnsiTheme="minorHAnsi" w:cstheme="minorHAnsi"/>
        </w:rPr>
        <w:t>pinus</w:t>
      </w:r>
      <w:proofErr w:type="spellEnd"/>
      <w:r w:rsidRPr="00DC681B">
        <w:rPr>
          <w:rFonts w:asciiTheme="minorHAnsi" w:hAnsiTheme="minorHAnsi" w:cstheme="minorHAnsi"/>
        </w:rPr>
        <w:t>),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w:t>
      </w:r>
      <w:proofErr w:type="spellStart"/>
      <w:r w:rsidRPr="00DC681B">
        <w:rPr>
          <w:rFonts w:asciiTheme="minorHAnsi" w:hAnsiTheme="minorHAnsi" w:cstheme="minorHAnsi"/>
        </w:rPr>
        <w:t>Mynsberge</w:t>
      </w:r>
      <w:proofErr w:type="spellEnd"/>
      <w:r w:rsidRPr="00DC681B">
        <w:rPr>
          <w:rFonts w:asciiTheme="minorHAnsi" w:hAnsiTheme="minorHAnsi" w:cstheme="minorHAnsi"/>
        </w:rPr>
        <w:t>, A.R., Crimmins, S.M., Swanson, A.K., 2011. Modeling plant ranges over 75 years of climate change in 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Elith, J., </w:t>
      </w:r>
      <w:proofErr w:type="spellStart"/>
      <w:r w:rsidRPr="00DC681B">
        <w:rPr>
          <w:rFonts w:asciiTheme="minorHAnsi" w:hAnsiTheme="minorHAnsi" w:cstheme="minorHAnsi"/>
        </w:rPr>
        <w:t>Leathwick</w:t>
      </w:r>
      <w:proofErr w:type="spellEnd"/>
      <w:r w:rsidRPr="00DC681B">
        <w:rPr>
          <w:rFonts w:asciiTheme="minorHAnsi" w:hAnsiTheme="minorHAnsi" w:cstheme="minorHAnsi"/>
        </w:rPr>
        <w:t>, J.R., Hastie, T., 2008. A working guide to boosted regression trees. Journal of animal ecology 77, 802–813.</w:t>
      </w:r>
    </w:p>
    <w:p w14:paraId="582B2C8A" w14:textId="70B44735" w:rsidR="00910622"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267728" w:rsidRPr="00267728">
        <w:rPr>
          <w:rFonts w:asciiTheme="minorHAnsi" w:hAnsiTheme="minorHAnsi" w:cstheme="minorHAnsi"/>
        </w:rPr>
        <w:t>https://www.arcgis.com/</w:t>
      </w:r>
      <w:r w:rsidR="008A79EB">
        <w:rPr>
          <w:rFonts w:asciiTheme="minorHAnsi" w:hAnsiTheme="minorHAnsi" w:cstheme="minorHAnsi"/>
        </w:rPr>
        <w:t>.</w:t>
      </w:r>
    </w:p>
    <w:p w14:paraId="220B348A" w14:textId="6E56D28D" w:rsidR="00267728" w:rsidRPr="00267728" w:rsidRDefault="00267728" w:rsidP="00267728">
      <w:pPr>
        <w:pStyle w:val="Bibliography"/>
        <w:rPr>
          <w:rFonts w:cs="Calibri"/>
        </w:rPr>
      </w:pPr>
      <w:r w:rsidRPr="000342C1">
        <w:rPr>
          <w:rFonts w:cs="Calibri"/>
        </w:rPr>
        <w:t>Fattorini, N., Lovari, S., Watson, P., Putman, R., 2020. The scale-dependent effectiveness of wildlife management: A case study on British deer. Journal of Environmental Management 276, 111303.</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Fink, D., Auer, T., Johnston, A., </w:t>
      </w:r>
      <w:proofErr w:type="spellStart"/>
      <w:r w:rsidRPr="00DC681B">
        <w:rPr>
          <w:rFonts w:asciiTheme="minorHAnsi" w:hAnsiTheme="minorHAnsi" w:cstheme="minorHAnsi"/>
        </w:rPr>
        <w:t>Strimas</w:t>
      </w:r>
      <w:proofErr w:type="spellEnd"/>
      <w:r w:rsidRPr="00DC681B">
        <w:rPr>
          <w:rFonts w:asciiTheme="minorHAnsi" w:hAnsiTheme="minorHAnsi" w:cstheme="minorHAnsi"/>
        </w:rPr>
        <w:t xml:space="preserve">-Mackey, M., Ligocki, S., Robinson, O., </w:t>
      </w:r>
      <w:proofErr w:type="spellStart"/>
      <w:r w:rsidRPr="00DC681B">
        <w:rPr>
          <w:rFonts w:asciiTheme="minorHAnsi" w:hAnsiTheme="minorHAnsi" w:cstheme="minorHAnsi"/>
        </w:rPr>
        <w:t>Hochachka</w:t>
      </w:r>
      <w:proofErr w:type="spellEnd"/>
      <w:r w:rsidRPr="00DC681B">
        <w:rPr>
          <w:rFonts w:asciiTheme="minorHAnsi" w:hAnsiTheme="minorHAnsi" w:cstheme="minorHAnsi"/>
        </w:rPr>
        <w:t xml:space="preserve">, W., </w:t>
      </w:r>
      <w:proofErr w:type="spellStart"/>
      <w:r w:rsidRPr="00DC681B">
        <w:rPr>
          <w:rFonts w:asciiTheme="minorHAnsi" w:hAnsiTheme="minorHAnsi" w:cstheme="minorHAnsi"/>
        </w:rPr>
        <w:t>Jaromczyk</w:t>
      </w:r>
      <w:proofErr w:type="spellEnd"/>
      <w:r w:rsidRPr="00DC681B">
        <w:rPr>
          <w:rFonts w:asciiTheme="minorHAnsi" w:hAnsiTheme="minorHAnsi" w:cstheme="minorHAnsi"/>
        </w:rPr>
        <w:t>,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Glasgow, L.L., 1958. Contributions to the knowledge of the ecology of the American woodcock, </w:t>
      </w:r>
      <w:proofErr w:type="spellStart"/>
      <w:r w:rsidRPr="00DC681B">
        <w:rPr>
          <w:rFonts w:asciiTheme="minorHAnsi" w:hAnsiTheme="minorHAnsi" w:cstheme="minorHAnsi"/>
        </w:rPr>
        <w:t>Philohela</w:t>
      </w:r>
      <w:proofErr w:type="spellEnd"/>
      <w:r w:rsidRPr="00DC681B">
        <w:rPr>
          <w:rFonts w:asciiTheme="minorHAnsi" w:hAnsiTheme="minorHAnsi" w:cstheme="minorHAnsi"/>
        </w:rPr>
        <w:t xml:space="preserve"> minor (</w:t>
      </w:r>
      <w:proofErr w:type="spellStart"/>
      <w:r w:rsidRPr="00DC681B">
        <w:rPr>
          <w:rFonts w:asciiTheme="minorHAnsi" w:hAnsiTheme="minorHAnsi" w:cstheme="minorHAnsi"/>
        </w:rPr>
        <w:t>Gmelin</w:t>
      </w:r>
      <w:proofErr w:type="spellEnd"/>
      <w:r w:rsidRPr="00DC681B">
        <w:rPr>
          <w:rFonts w:asciiTheme="minorHAnsi" w:hAnsiTheme="minorHAnsi" w:cstheme="minorHAnsi"/>
        </w:rPr>
        <w:t xml:space="preserve">), on the wintering range in Louisiana (Dissertation). Texas A&amp;M University, College </w:t>
      </w:r>
      <w:proofErr w:type="gramStart"/>
      <w:r w:rsidRPr="00DC681B">
        <w:rPr>
          <w:rFonts w:asciiTheme="minorHAnsi" w:hAnsiTheme="minorHAnsi" w:cstheme="minorHAnsi"/>
        </w:rPr>
        <w:t>Station ,</w:t>
      </w:r>
      <w:proofErr w:type="gramEnd"/>
      <w:r w:rsidRPr="00DC681B">
        <w:rPr>
          <w:rFonts w:asciiTheme="minorHAnsi" w:hAnsiTheme="minorHAnsi" w:cstheme="minorHAnsi"/>
        </w:rPr>
        <w:t xml:space="preserve">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Goudie, R.I., Robertson, G.J., Reed, A., Billerman, S.M., 2020. Common Eider (Somateria </w:t>
      </w:r>
      <w:proofErr w:type="spellStart"/>
      <w:r w:rsidRPr="00DC681B">
        <w:rPr>
          <w:rFonts w:asciiTheme="minorHAnsi" w:hAnsiTheme="minorHAnsi" w:cstheme="minorHAnsi"/>
        </w:rPr>
        <w:t>mollissima</w:t>
      </w:r>
      <w:proofErr w:type="spellEnd"/>
      <w:r w:rsidRPr="00DC681B">
        <w:rPr>
          <w:rFonts w:asciiTheme="minorHAnsi" w:hAnsiTheme="minorHAnsi" w:cstheme="minorHAnsi"/>
        </w:rPr>
        <w:t>),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Hesselbarth, M.H.K., </w:t>
      </w:r>
      <w:proofErr w:type="spellStart"/>
      <w:r w:rsidRPr="00DC681B">
        <w:rPr>
          <w:rFonts w:asciiTheme="minorHAnsi" w:hAnsiTheme="minorHAnsi" w:cstheme="minorHAnsi"/>
        </w:rPr>
        <w:t>Sciaini</w:t>
      </w:r>
      <w:proofErr w:type="spellEnd"/>
      <w:r w:rsidRPr="00DC681B">
        <w:rPr>
          <w:rFonts w:asciiTheme="minorHAnsi" w:hAnsiTheme="minorHAnsi" w:cstheme="minorHAnsi"/>
        </w:rPr>
        <w:t xml:space="preserve">, M., With, K.A., Wiegand, K., Nowosad, J., 2019. landscapemetrics: an open-source R tool to calculate landscape metrics. </w:t>
      </w:r>
      <w:proofErr w:type="spellStart"/>
      <w:r w:rsidRPr="00DC681B">
        <w:rPr>
          <w:rFonts w:asciiTheme="minorHAnsi" w:hAnsiTheme="minorHAnsi" w:cstheme="minorHAnsi"/>
        </w:rPr>
        <w:t>Ecography</w:t>
      </w:r>
      <w:proofErr w:type="spellEnd"/>
      <w:r w:rsidRPr="00DC681B">
        <w:rPr>
          <w:rFonts w:asciiTheme="minorHAnsi" w:hAnsiTheme="minorHAnsi" w:cstheme="minorHAnsi"/>
        </w:rPr>
        <w:t xml:space="preserve"> 42, 1648–1657.</w:t>
      </w:r>
    </w:p>
    <w:p w14:paraId="5E9EB63D" w14:textId="4249A8E2"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Hijmans</w:t>
      </w:r>
      <w:proofErr w:type="spellEnd"/>
      <w:r w:rsidRPr="00DC681B">
        <w:rPr>
          <w:rFonts w:asciiTheme="minorHAnsi" w:hAnsiTheme="minorHAnsi" w:cstheme="minorHAnsi"/>
        </w:rPr>
        <w:t>,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Jin,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Liaw, A., Wiener, M., 2002. Classification and Regression by </w:t>
      </w:r>
      <w:proofErr w:type="spellStart"/>
      <w:r w:rsidRPr="00DC681B">
        <w:rPr>
          <w:rFonts w:asciiTheme="minorHAnsi" w:hAnsiTheme="minorHAnsi" w:cstheme="minorHAnsi"/>
        </w:rPr>
        <w:t>randomForest</w:t>
      </w:r>
      <w:proofErr w:type="spellEnd"/>
      <w:r w:rsidRPr="00DC681B">
        <w:rPr>
          <w:rFonts w:asciiTheme="minorHAnsi" w:hAnsiTheme="minorHAnsi" w:cstheme="minorHAnsi"/>
        </w:rPr>
        <w:t>. R News 2, 18–22.</w:t>
      </w:r>
    </w:p>
    <w:p w14:paraId="560B710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Marra, P.P., Cohen, E.B., Loss, S.R., Rutter, J.E., </w:t>
      </w:r>
      <w:proofErr w:type="spellStart"/>
      <w:r w:rsidRPr="00DC681B">
        <w:rPr>
          <w:rFonts w:asciiTheme="minorHAnsi" w:hAnsiTheme="minorHAnsi" w:cstheme="minorHAnsi"/>
        </w:rPr>
        <w:t>Tonra</w:t>
      </w:r>
      <w:proofErr w:type="spellEnd"/>
      <w:r w:rsidRPr="00DC681B">
        <w:rPr>
          <w:rFonts w:asciiTheme="minorHAnsi" w:hAnsiTheme="minorHAnsi" w:cstheme="minorHAnsi"/>
        </w:rPr>
        <w:t>, C.M., 2015. A call for full annual cycle research in animal ecology. Biology letters 11, 20150552.</w:t>
      </w:r>
    </w:p>
    <w:p w14:paraId="0F599C8E" w14:textId="5DD5E9CE" w:rsidR="00F86CEE" w:rsidRPr="00F86CEE" w:rsidRDefault="00F86CEE" w:rsidP="00F86CEE">
      <w:pPr>
        <w:pStyle w:val="Bibliography"/>
        <w:rPr>
          <w:rFonts w:cs="Calibri"/>
        </w:rPr>
      </w:pPr>
      <w:r w:rsidRPr="000342C1">
        <w:rPr>
          <w:rFonts w:cs="Calibri"/>
        </w:rPr>
        <w:t>Mauer, F.J., 1998. Moose migration: northeastern Alaska to northwestern Yukon territory, Canada. Alces: A Journal Devoted to the Biology and Management of Moose 34, 75–81.</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McAuley, D.G., </w:t>
      </w:r>
      <w:proofErr w:type="spellStart"/>
      <w:r w:rsidRPr="00DC681B">
        <w:rPr>
          <w:rFonts w:asciiTheme="minorHAnsi" w:hAnsiTheme="minorHAnsi" w:cstheme="minorHAnsi"/>
        </w:rPr>
        <w:t>Keppie</w:t>
      </w:r>
      <w:proofErr w:type="spellEnd"/>
      <w:r w:rsidRPr="00DC681B">
        <w:rPr>
          <w:rFonts w:asciiTheme="minorHAnsi" w:hAnsiTheme="minorHAnsi" w:cstheme="minorHAnsi"/>
        </w:rPr>
        <w:t>, D.M., Whiting Jr., R.M., 2020. American Woodcock (</w:t>
      </w:r>
      <w:proofErr w:type="spellStart"/>
      <w:r w:rsidRPr="00DC681B">
        <w:rPr>
          <w:rFonts w:asciiTheme="minorHAnsi" w:hAnsiTheme="minorHAnsi" w:cstheme="minorHAnsi"/>
        </w:rPr>
        <w:t>Scolopax</w:t>
      </w:r>
      <w:proofErr w:type="spellEnd"/>
      <w:r w:rsidRPr="00DC681B">
        <w:rPr>
          <w:rFonts w:asciiTheme="minorHAnsi" w:hAnsiTheme="minorHAnsi" w:cstheme="minorHAnsi"/>
        </w:rPr>
        <w:t xml:space="preserve"> minor), version 1.0, in: Poole, A.F. (Ed.), Birds of the World. Cornell Lab of Ornithology, Ithaca, NY, USA.</w:t>
      </w:r>
    </w:p>
    <w:p w14:paraId="357FB61F"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McAuley, D.G., Longcore, J.R., Sepik, G.F., 1993. Techniques for Research into Woodcocks: Experiences and Recommendations, in: Proceedings of the Eighth American Woodcock Symposium. U.S. Fish and Wildlife Service, p. 5.</w:t>
      </w:r>
    </w:p>
    <w:p w14:paraId="19A36FCD" w14:textId="229BA081" w:rsidR="00F86CEE" w:rsidRPr="00F86CEE" w:rsidRDefault="00F86CEE" w:rsidP="00F86CEE">
      <w:pPr>
        <w:pStyle w:val="Bibliography"/>
        <w:rPr>
          <w:rFonts w:cs="Calibri"/>
        </w:rPr>
      </w:pPr>
      <w:r w:rsidRPr="000342C1">
        <w:rPr>
          <w:rFonts w:cs="Calibri"/>
        </w:rPr>
        <w:t xml:space="preserve">McCance, E.C., Decker, D.J., </w:t>
      </w:r>
      <w:proofErr w:type="spellStart"/>
      <w:r w:rsidRPr="000342C1">
        <w:rPr>
          <w:rFonts w:cs="Calibri"/>
        </w:rPr>
        <w:t>Colturi</w:t>
      </w:r>
      <w:proofErr w:type="spellEnd"/>
      <w:r w:rsidRPr="000342C1">
        <w:rPr>
          <w:rFonts w:cs="Calibri"/>
        </w:rPr>
        <w:t xml:space="preserve">, A.M., </w:t>
      </w:r>
      <w:proofErr w:type="spellStart"/>
      <w:r w:rsidRPr="000342C1">
        <w:rPr>
          <w:rFonts w:cs="Calibri"/>
        </w:rPr>
        <w:t>Baydack</w:t>
      </w:r>
      <w:proofErr w:type="spellEnd"/>
      <w:r w:rsidRPr="000342C1">
        <w:rPr>
          <w:rFonts w:cs="Calibri"/>
        </w:rPr>
        <w:t>, R.K., Siemer, W.F., Curtis, P.D., Eason, T., 2017. Importance of urban wildlife management in the United States and Canada. Mammal Study 42, 1–16.</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McLaren, J.D., </w:t>
      </w:r>
      <w:proofErr w:type="spellStart"/>
      <w:r w:rsidRPr="00DC681B">
        <w:rPr>
          <w:rFonts w:asciiTheme="minorHAnsi" w:hAnsiTheme="minorHAnsi" w:cstheme="minorHAnsi"/>
        </w:rPr>
        <w:t>Buler</w:t>
      </w:r>
      <w:proofErr w:type="spellEnd"/>
      <w:r w:rsidRPr="00DC681B">
        <w:rPr>
          <w:rFonts w:asciiTheme="minorHAnsi" w:hAnsiTheme="minorHAnsi" w:cstheme="minorHAnsi"/>
        </w:rPr>
        <w:t>,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Mehlman, D.W., Mabey, S.E., Ewert, D.N., Duncan, C., Abel, B., </w:t>
      </w:r>
      <w:proofErr w:type="spellStart"/>
      <w:r w:rsidRPr="00DC681B">
        <w:rPr>
          <w:rFonts w:asciiTheme="minorHAnsi" w:hAnsiTheme="minorHAnsi" w:cstheme="minorHAnsi"/>
        </w:rPr>
        <w:t>Cimprich</w:t>
      </w:r>
      <w:proofErr w:type="spellEnd"/>
      <w:r w:rsidRPr="00DC681B">
        <w:rPr>
          <w:rFonts w:asciiTheme="minorHAnsi" w:hAnsiTheme="minorHAnsi" w:cstheme="minorHAnsi"/>
        </w:rPr>
        <w:t xml:space="preserve">, D., Sutter, R.D., </w:t>
      </w:r>
      <w:proofErr w:type="spellStart"/>
      <w:r w:rsidRPr="00DC681B">
        <w:rPr>
          <w:rFonts w:asciiTheme="minorHAnsi" w:hAnsiTheme="minorHAnsi" w:cstheme="minorHAnsi"/>
        </w:rPr>
        <w:t>Woodrey</w:t>
      </w:r>
      <w:proofErr w:type="spellEnd"/>
      <w:r w:rsidRPr="00DC681B">
        <w:rPr>
          <w:rFonts w:asciiTheme="minorHAnsi" w:hAnsiTheme="minorHAnsi" w:cstheme="minorHAnsi"/>
        </w:rPr>
        <w:t xml:space="preserve">, M., 2005. Conserving stopover sites for forest-dwelling migratory </w:t>
      </w:r>
      <w:proofErr w:type="spellStart"/>
      <w:r w:rsidRPr="00DC681B">
        <w:rPr>
          <w:rFonts w:asciiTheme="minorHAnsi" w:hAnsiTheme="minorHAnsi" w:cstheme="minorHAnsi"/>
        </w:rPr>
        <w:t>landbirds</w:t>
      </w:r>
      <w:proofErr w:type="spellEnd"/>
      <w:r w:rsidRPr="00DC681B">
        <w:rPr>
          <w:rFonts w:asciiTheme="minorHAnsi" w:hAnsiTheme="minorHAnsi" w:cstheme="minorHAnsi"/>
        </w:rPr>
        <w:t>.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Phillips, S.J., Anderson, R.P., </w:t>
      </w:r>
      <w:proofErr w:type="spellStart"/>
      <w:r w:rsidRPr="00DC681B">
        <w:rPr>
          <w:rFonts w:asciiTheme="minorHAnsi" w:hAnsiTheme="minorHAnsi" w:cstheme="minorHAnsi"/>
        </w:rPr>
        <w:t>Schapire</w:t>
      </w:r>
      <w:proofErr w:type="spellEnd"/>
      <w:r w:rsidRPr="00DC681B">
        <w:rPr>
          <w:rFonts w:asciiTheme="minorHAnsi" w:hAnsiTheme="minorHAnsi" w:cstheme="minorHAnsi"/>
        </w:rPr>
        <w:t>,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Randin, C.F., </w:t>
      </w:r>
      <w:proofErr w:type="spellStart"/>
      <w:r w:rsidRPr="00DC681B">
        <w:rPr>
          <w:rFonts w:asciiTheme="minorHAnsi" w:hAnsiTheme="minorHAnsi" w:cstheme="minorHAnsi"/>
        </w:rPr>
        <w:t>Dirnböck</w:t>
      </w:r>
      <w:proofErr w:type="spellEnd"/>
      <w:r w:rsidRPr="00DC681B">
        <w:rPr>
          <w:rFonts w:asciiTheme="minorHAnsi" w:hAnsiTheme="minorHAnsi" w:cstheme="minorHAnsi"/>
        </w:rPr>
        <w:t xml:space="preserve">, T., Dullinger, S., Zimmermann, N.E., Zappa, M., </w:t>
      </w:r>
      <w:proofErr w:type="spellStart"/>
      <w:r w:rsidRPr="00DC681B">
        <w:rPr>
          <w:rFonts w:asciiTheme="minorHAnsi" w:hAnsiTheme="minorHAnsi" w:cstheme="minorHAnsi"/>
        </w:rPr>
        <w:t>Guisan</w:t>
      </w:r>
      <w:proofErr w:type="spellEnd"/>
      <w:r w:rsidRPr="00DC681B">
        <w:rPr>
          <w:rFonts w:asciiTheme="minorHAnsi" w:hAnsiTheme="minorHAnsi" w:cstheme="minorHAnsi"/>
        </w:rPr>
        <w:t>,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Rappole</w:t>
      </w:r>
      <w:proofErr w:type="spellEnd"/>
      <w:r w:rsidRPr="00DC681B">
        <w:rPr>
          <w:rFonts w:asciiTheme="minorHAnsi" w:hAnsiTheme="minorHAnsi" w:cstheme="minorHAnsi"/>
        </w:rPr>
        <w:t>,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Rieffenberger, J.C., </w:t>
      </w:r>
      <w:proofErr w:type="spellStart"/>
      <w:r w:rsidRPr="00DC681B">
        <w:rPr>
          <w:rFonts w:asciiTheme="minorHAnsi" w:hAnsiTheme="minorHAnsi" w:cstheme="minorHAnsi"/>
        </w:rPr>
        <w:t>Kletzly</w:t>
      </w:r>
      <w:proofErr w:type="spellEnd"/>
      <w:r w:rsidRPr="00DC681B">
        <w:rPr>
          <w:rFonts w:asciiTheme="minorHAnsi" w:hAnsiTheme="minorHAnsi" w:cstheme="minorHAnsi"/>
        </w:rPr>
        <w:t>,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Sugumaran, R., </w:t>
      </w:r>
      <w:proofErr w:type="spellStart"/>
      <w:r w:rsidRPr="00DC681B">
        <w:rPr>
          <w:rFonts w:asciiTheme="minorHAnsi" w:hAnsiTheme="minorHAnsi" w:cstheme="minorHAnsi"/>
        </w:rPr>
        <w:t>Degroote</w:t>
      </w:r>
      <w:proofErr w:type="spellEnd"/>
      <w:r w:rsidRPr="00DC681B">
        <w:rPr>
          <w:rFonts w:asciiTheme="minorHAnsi" w:hAnsiTheme="minorHAnsi" w:cstheme="minorHAnsi"/>
        </w:rPr>
        <w:t>,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t>
      </w:r>
      <w:proofErr w:type="spellStart"/>
      <w:r w:rsidRPr="00DC681B">
        <w:rPr>
          <w:rFonts w:asciiTheme="minorHAnsi" w:hAnsiTheme="minorHAnsi" w:cstheme="minorHAnsi"/>
        </w:rPr>
        <w:t>WebSDSS</w:t>
      </w:r>
      <w:proofErr w:type="spellEnd"/>
      <w:r w:rsidRPr="00DC681B">
        <w:rPr>
          <w:rFonts w:asciiTheme="minorHAnsi" w:hAnsiTheme="minorHAnsi" w:cstheme="minorHAnsi"/>
        </w:rPr>
        <w:t xml:space="preserve">): evolution, architecture, </w:t>
      </w:r>
      <w:proofErr w:type="gramStart"/>
      <w:r w:rsidRPr="00DC681B">
        <w:rPr>
          <w:rFonts w:asciiTheme="minorHAnsi" w:hAnsiTheme="minorHAnsi" w:cstheme="minorHAnsi"/>
        </w:rPr>
        <w:t>examples</w:t>
      </w:r>
      <w:proofErr w:type="gramEnd"/>
      <w:r w:rsidRPr="00DC681B">
        <w:rPr>
          <w:rFonts w:asciiTheme="minorHAnsi" w:hAnsiTheme="minorHAnsi" w:cstheme="minorHAnsi"/>
        </w:rPr>
        <w:t xml:space="preserve">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Sullivan, B.L., Wood, C.L., Iliff, M.J., Bonney, R.E., Fink, D., </w:t>
      </w:r>
      <w:proofErr w:type="spellStart"/>
      <w:r w:rsidRPr="00DC681B">
        <w:rPr>
          <w:rFonts w:asciiTheme="minorHAnsi" w:hAnsiTheme="minorHAnsi" w:cstheme="minorHAnsi"/>
        </w:rPr>
        <w:t>Kelling</w:t>
      </w:r>
      <w:proofErr w:type="spellEnd"/>
      <w:r w:rsidRPr="00DC681B">
        <w:rPr>
          <w:rFonts w:asciiTheme="minorHAnsi" w:hAnsiTheme="minorHAnsi" w:cstheme="minorHAnsi"/>
        </w:rPr>
        <w:t>,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 Fish and Wildlife Service, 1996. U.S. Fish and Wildlife Service </w:t>
      </w:r>
      <w:proofErr w:type="spellStart"/>
      <w:r w:rsidRPr="00DC681B">
        <w:rPr>
          <w:rFonts w:asciiTheme="minorHAnsi" w:hAnsiTheme="minorHAnsi" w:cstheme="minorHAnsi"/>
        </w:rPr>
        <w:t>Service</w:t>
      </w:r>
      <w:proofErr w:type="spellEnd"/>
      <w:r w:rsidRPr="00DC681B">
        <w:rPr>
          <w:rFonts w:asciiTheme="minorHAnsi" w:hAnsiTheme="minorHAnsi" w:cstheme="minorHAnsi"/>
        </w:rPr>
        <w:t xml:space="preserv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USGS, 2000. </w:t>
      </w:r>
      <w:proofErr w:type="gramStart"/>
      <w:r w:rsidRPr="00DC681B">
        <w:rPr>
          <w:rFonts w:asciiTheme="minorHAnsi" w:hAnsiTheme="minorHAnsi" w:cstheme="minorHAnsi"/>
        </w:rPr>
        <w:t>7.5 minute</w:t>
      </w:r>
      <w:proofErr w:type="gramEnd"/>
      <w:r w:rsidRPr="00DC681B">
        <w:rPr>
          <w:rFonts w:asciiTheme="minorHAnsi" w:hAnsiTheme="minorHAnsi" w:cstheme="minorHAnsi"/>
        </w:rPr>
        <w:t xml:space="preserv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Vignali, S., Barras, A.G., </w:t>
      </w:r>
      <w:proofErr w:type="spellStart"/>
      <w:r w:rsidRPr="00DC681B">
        <w:rPr>
          <w:rFonts w:asciiTheme="minorHAnsi" w:hAnsiTheme="minorHAnsi" w:cstheme="minorHAnsi"/>
        </w:rPr>
        <w:t>Arlettaz</w:t>
      </w:r>
      <w:proofErr w:type="spellEnd"/>
      <w:r w:rsidRPr="00DC681B">
        <w:rPr>
          <w:rFonts w:asciiTheme="minorHAnsi" w:hAnsiTheme="minorHAnsi" w:cstheme="minorHAnsi"/>
        </w:rPr>
        <w:t xml:space="preserve">, R., </w:t>
      </w:r>
      <w:proofErr w:type="spellStart"/>
      <w:r w:rsidRPr="00DC681B">
        <w:rPr>
          <w:rFonts w:asciiTheme="minorHAnsi" w:hAnsiTheme="minorHAnsi" w:cstheme="minorHAnsi"/>
        </w:rPr>
        <w:t>Braunisch</w:t>
      </w:r>
      <w:proofErr w:type="spellEnd"/>
      <w:r w:rsidRPr="00DC681B">
        <w:rPr>
          <w:rFonts w:asciiTheme="minorHAnsi" w:hAnsiTheme="minorHAnsi" w:cstheme="minorHAnsi"/>
        </w:rPr>
        <w:t xml:space="preserve">, V., 2020. </w:t>
      </w:r>
      <w:proofErr w:type="spellStart"/>
      <w:r w:rsidRPr="00DC681B">
        <w:rPr>
          <w:rFonts w:asciiTheme="minorHAnsi" w:hAnsiTheme="minorHAnsi" w:cstheme="minorHAnsi"/>
        </w:rPr>
        <w:t>SDMtune</w:t>
      </w:r>
      <w:proofErr w:type="spellEnd"/>
      <w:r w:rsidRPr="00DC681B">
        <w:rPr>
          <w:rFonts w:asciiTheme="minorHAnsi" w:hAnsiTheme="minorHAnsi" w:cstheme="minorHAnsi"/>
        </w:rPr>
        <w:t>: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Wang, J., Chen, L.S., 2016. </w:t>
      </w:r>
      <w:proofErr w:type="spellStart"/>
      <w:r w:rsidRPr="00DC681B">
        <w:rPr>
          <w:rFonts w:asciiTheme="minorHAnsi" w:hAnsiTheme="minorHAnsi" w:cstheme="minorHAnsi"/>
        </w:rPr>
        <w:t>MixRF</w:t>
      </w:r>
      <w:proofErr w:type="spellEnd"/>
      <w:r w:rsidRPr="00DC681B">
        <w:rPr>
          <w:rFonts w:asciiTheme="minorHAnsi" w:hAnsiTheme="minorHAnsi" w:cstheme="minorHAnsi"/>
        </w:rPr>
        <w:t>: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46F131E6" w14:textId="3BC02BCF" w:rsidR="00DB342A" w:rsidRPr="00DC681B" w:rsidRDefault="00DB342A" w:rsidP="00FF4544">
      <w:pPr>
        <w:spacing w:line="480" w:lineRule="auto"/>
        <w:rPr>
          <w:rFonts w:asciiTheme="minorHAnsi" w:hAnsiTheme="minorHAnsi" w:cstheme="minorHAnsi"/>
          <w:b/>
          <w:bCs/>
        </w:rPr>
      </w:pPr>
    </w:p>
    <w:sectPr w:rsidR="00DB342A" w:rsidRPr="00DC681B" w:rsidSect="00F769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ish, Alexander C" w:date="2023-09-14T19:39:00Z" w:initials="FAC">
    <w:p w14:paraId="59E991CF" w14:textId="77777777" w:rsidR="009D6A7B" w:rsidRDefault="009D6A7B" w:rsidP="00A736A2">
      <w:pPr>
        <w:pStyle w:val="CommentText"/>
      </w:pPr>
      <w:r>
        <w:rPr>
          <w:rStyle w:val="CommentReference"/>
        </w:rPr>
        <w:annotationRef/>
      </w:r>
      <w:r>
        <w:t xml:space="preserve">I think this is a strong statement… however I am wondering if there is a better word for 'transferability'. I do not have any initial suggestions, but there may be a better way to explain. </w:t>
      </w:r>
    </w:p>
  </w:comment>
  <w:comment w:id="1" w:author="Liam Akerlof Berigan" w:date="2023-11-08T10:26:00Z" w:initials="LB">
    <w:p w14:paraId="3CB203D8" w14:textId="77777777" w:rsidR="00AD4347" w:rsidRDefault="00AD4347">
      <w:pPr>
        <w:pStyle w:val="CommentText"/>
      </w:pPr>
      <w:r>
        <w:rPr>
          <w:rStyle w:val="CommentReference"/>
        </w:rPr>
        <w:annotationRef/>
      </w:r>
      <w:r>
        <w:t>"We found low cross seasonal transferability between the models"</w:t>
      </w:r>
    </w:p>
    <w:p w14:paraId="4E00AAAA" w14:textId="77777777" w:rsidR="00AD4347" w:rsidRDefault="00AD4347" w:rsidP="0005337B">
      <w:pPr>
        <w:pStyle w:val="CommentText"/>
      </w:pPr>
      <w:r>
        <w:t>Otherwise ignore Alex's dislike of transferability</w:t>
      </w:r>
    </w:p>
  </w:comment>
  <w:comment w:id="2" w:author="Liam Akerlof Berigan" w:date="2023-11-08T14:45:00Z" w:initials="LB">
    <w:p w14:paraId="37187A5F" w14:textId="77777777" w:rsidR="00B6176A" w:rsidRDefault="00B6176A" w:rsidP="00161E91">
      <w:pPr>
        <w:pStyle w:val="CommentText"/>
      </w:pPr>
      <w:r>
        <w:rPr>
          <w:rStyle w:val="CommentReference"/>
        </w:rPr>
        <w:annotationRef/>
      </w:r>
      <w:r>
        <w:t>Incorporated</w:t>
      </w:r>
    </w:p>
  </w:comment>
  <w:comment w:id="3" w:author="Fish, Alexander C" w:date="2023-09-14T19:56:00Z" w:initials="FAC">
    <w:p w14:paraId="1C1F9C3B" w14:textId="57A95848" w:rsidR="002A2FD2" w:rsidRDefault="002A2FD2" w:rsidP="00C768B9">
      <w:pPr>
        <w:pStyle w:val="CommentText"/>
      </w:pPr>
      <w:r>
        <w:rPr>
          <w:rStyle w:val="CommentReference"/>
        </w:rPr>
        <w:annotationRef/>
      </w:r>
      <w:r>
        <w:t>Ok you define transferability… ignore my earlier comment...</w:t>
      </w:r>
    </w:p>
  </w:comment>
  <w:comment w:id="4" w:author="Liam Akerlof Berigan" w:date="2023-11-08T14:45:00Z" w:initials="LB">
    <w:p w14:paraId="240C7A15" w14:textId="77777777" w:rsidR="00B6176A" w:rsidRDefault="00B6176A" w:rsidP="00BB156F">
      <w:pPr>
        <w:pStyle w:val="CommentText"/>
      </w:pPr>
      <w:r>
        <w:rPr>
          <w:rStyle w:val="CommentReference"/>
        </w:rPr>
        <w:annotationRef/>
      </w:r>
      <w:r>
        <w:t>= )</w:t>
      </w:r>
    </w:p>
  </w:comment>
  <w:comment w:id="5" w:author="Fish, Alexander C" w:date="2023-09-14T20:05:00Z" w:initials="FAC">
    <w:p w14:paraId="6E0312B7" w14:textId="54856CB3" w:rsidR="00F012BC" w:rsidRDefault="00F012BC" w:rsidP="00E67780">
      <w:pPr>
        <w:pStyle w:val="CommentText"/>
      </w:pPr>
      <w:r>
        <w:rPr>
          <w:rStyle w:val="CommentReference"/>
        </w:rPr>
        <w:annotationRef/>
      </w:r>
      <w:r>
        <w:t>Strong statement and true!</w:t>
      </w:r>
    </w:p>
  </w:comment>
  <w:comment w:id="6" w:author="Fish, Alexander C" w:date="2023-09-14T20:07:00Z" w:initials="FAC">
    <w:p w14:paraId="24D24D76" w14:textId="77777777" w:rsidR="008770A0" w:rsidRDefault="008770A0" w:rsidP="00953437">
      <w:pPr>
        <w:pStyle w:val="CommentText"/>
      </w:pPr>
      <w:r>
        <w:rPr>
          <w:rStyle w:val="CommentReference"/>
        </w:rPr>
        <w:annotationRef/>
      </w:r>
      <w:r>
        <w:t xml:space="preserve">Although, there is a fair bit of work that nesting  brood rearing habitats are often not similar… so really I wonder if there is a connection to the full annual cycle (as cliché as a reference as that it)…. File away in case there is any use. </w:t>
      </w:r>
    </w:p>
  </w:comment>
  <w:comment w:id="7" w:author="Liam Akerlof Berigan" w:date="2023-11-08T14:45:00Z" w:initials="LB">
    <w:p w14:paraId="2938DE5B" w14:textId="77777777" w:rsidR="005579EA" w:rsidRDefault="005579EA" w:rsidP="00A86DD0">
      <w:pPr>
        <w:pStyle w:val="CommentText"/>
      </w:pPr>
      <w:r>
        <w:rPr>
          <w:rStyle w:val="CommentReference"/>
        </w:rPr>
        <w:annotationRef/>
      </w:r>
      <w:r>
        <w:t>= )</w:t>
      </w:r>
    </w:p>
  </w:comment>
  <w:comment w:id="8" w:author="Fish, Alexander C" w:date="2023-09-14T20:10:00Z" w:initials="FAC">
    <w:p w14:paraId="69A08385" w14:textId="4A2DFCFE" w:rsidR="008770A0" w:rsidRDefault="008770A0">
      <w:pPr>
        <w:pStyle w:val="CommentText"/>
      </w:pPr>
      <w:r>
        <w:rPr>
          <w:rStyle w:val="CommentReference"/>
        </w:rPr>
        <w:annotationRef/>
      </w:r>
      <w:r>
        <w:t xml:space="preserve">I really like this paragraph, although larger state agencies are often able to invest in these types of tools… smaller agencies are less able to. </w:t>
      </w:r>
    </w:p>
    <w:p w14:paraId="4DE2685F" w14:textId="77777777" w:rsidR="008770A0" w:rsidRDefault="008770A0">
      <w:pPr>
        <w:pStyle w:val="CommentText"/>
      </w:pPr>
    </w:p>
    <w:p w14:paraId="154BA330" w14:textId="77777777" w:rsidR="008770A0" w:rsidRDefault="008770A0" w:rsidP="00797E4F">
      <w:pPr>
        <w:pStyle w:val="CommentText"/>
      </w:pPr>
      <w:r>
        <w:t xml:space="preserve">Just something to consider. </w:t>
      </w:r>
    </w:p>
  </w:comment>
  <w:comment w:id="9" w:author="Liam Akerlof Berigan" w:date="2023-11-08T14:45:00Z" w:initials="LB">
    <w:p w14:paraId="39A702C3" w14:textId="77777777" w:rsidR="005579EA" w:rsidRDefault="005579EA" w:rsidP="00FA0AE3">
      <w:pPr>
        <w:pStyle w:val="CommentText"/>
      </w:pPr>
      <w:r>
        <w:rPr>
          <w:rStyle w:val="CommentReference"/>
        </w:rPr>
        <w:annotationRef/>
      </w:r>
      <w:r>
        <w:t>= )</w:t>
      </w:r>
    </w:p>
  </w:comment>
  <w:comment w:id="10" w:author="Fish, Alexander C" w:date="2023-09-14T20:12:00Z" w:initials="FAC">
    <w:p w14:paraId="5A2CACD6" w14:textId="4BED1073" w:rsidR="008770A0" w:rsidRDefault="008770A0" w:rsidP="00556367">
      <w:pPr>
        <w:pStyle w:val="CommentText"/>
      </w:pPr>
      <w:r>
        <w:rPr>
          <w:rStyle w:val="CommentReference"/>
        </w:rPr>
        <w:annotationRef/>
      </w:r>
      <w:r>
        <w:t>This is just a really cool figure!</w:t>
      </w:r>
    </w:p>
  </w:comment>
  <w:comment w:id="11" w:author="Liam Akerlof Berigan" w:date="2023-11-08T14:46:00Z" w:initials="LB">
    <w:p w14:paraId="7B75336E" w14:textId="77777777" w:rsidR="005579EA" w:rsidRDefault="005579EA" w:rsidP="00D53CC0">
      <w:pPr>
        <w:pStyle w:val="CommentText"/>
      </w:pPr>
      <w:r>
        <w:rPr>
          <w:rStyle w:val="CommentReference"/>
        </w:rPr>
        <w:annotationRef/>
      </w:r>
      <w:r>
        <w:t>= )</w:t>
      </w:r>
    </w:p>
  </w:comment>
  <w:comment w:id="12" w:author="Fish, Alexander C" w:date="2023-09-14T20:34:00Z" w:initials="FAC">
    <w:p w14:paraId="43FFC8E2" w14:textId="6C140B97" w:rsidR="00E65850" w:rsidRDefault="00E65850">
      <w:pPr>
        <w:pStyle w:val="CommentText"/>
      </w:pPr>
      <w:r>
        <w:rPr>
          <w:rStyle w:val="CommentReference"/>
        </w:rPr>
        <w:annotationRef/>
      </w:r>
      <w:r>
        <w:t>For the left side of the diagram, it is very challenging to see the level of detail at spatial scale displayed… perhaps consider displaying 100%, 50% and 0% breeding.</w:t>
      </w:r>
    </w:p>
    <w:p w14:paraId="46CA4BDC" w14:textId="77777777" w:rsidR="00E65850" w:rsidRDefault="00E65850">
      <w:pPr>
        <w:pStyle w:val="CommentText"/>
      </w:pPr>
    </w:p>
    <w:p w14:paraId="59CD14E1" w14:textId="77777777" w:rsidR="00E65850" w:rsidRDefault="00E65850">
      <w:pPr>
        <w:pStyle w:val="CommentText"/>
      </w:pPr>
      <w:r>
        <w:t>In my humble opinion the middle three diagrams look very similar.</w:t>
      </w:r>
    </w:p>
    <w:p w14:paraId="2BA6F366" w14:textId="77777777" w:rsidR="00E65850" w:rsidRDefault="00E65850">
      <w:pPr>
        <w:pStyle w:val="CommentText"/>
      </w:pPr>
    </w:p>
    <w:p w14:paraId="08481225" w14:textId="77777777" w:rsidR="00E65850" w:rsidRDefault="00E65850" w:rsidP="00746B81">
      <w:pPr>
        <w:pStyle w:val="CommentText"/>
      </w:pPr>
      <w:r>
        <w:t>Alternatively, is there another way for the diagram to be constructed for the windows to show more detail???</w:t>
      </w:r>
    </w:p>
  </w:comment>
  <w:comment w:id="13" w:author="Liam Akerlof Berigan" w:date="2023-11-08T14:48:00Z" w:initials="LB">
    <w:p w14:paraId="3EDEA261" w14:textId="77777777" w:rsidR="007369F1" w:rsidRDefault="007369F1" w:rsidP="00302DF0">
      <w:pPr>
        <w:pStyle w:val="CommentText"/>
      </w:pPr>
      <w:r>
        <w:rPr>
          <w:rStyle w:val="CommentReference"/>
        </w:rPr>
        <w:annotationRef/>
      </w:r>
      <w:r>
        <w:t>Get Amber approval and incorporate the new figure</w:t>
      </w:r>
    </w:p>
  </w:comment>
  <w:comment w:id="14" w:author="Fish, Alexander C" w:date="2023-09-14T20:39:00Z" w:initials="FAC">
    <w:p w14:paraId="2AAA2D87" w14:textId="3ED62059" w:rsidR="00E65850" w:rsidRDefault="00E65850">
      <w:pPr>
        <w:pStyle w:val="CommentText"/>
      </w:pPr>
      <w:r>
        <w:rPr>
          <w:rStyle w:val="CommentReference"/>
        </w:rPr>
        <w:annotationRef/>
      </w:r>
      <w:r>
        <w:t xml:space="preserve">Consider adding some sore of central tendency (vertical line) to each plot to help explain the differences between breeding and migratory habitat. </w:t>
      </w:r>
    </w:p>
    <w:p w14:paraId="5DA153E1" w14:textId="77777777" w:rsidR="00E65850" w:rsidRDefault="00E65850">
      <w:pPr>
        <w:pStyle w:val="CommentText"/>
      </w:pPr>
    </w:p>
    <w:p w14:paraId="111BD5A7" w14:textId="77777777" w:rsidR="00E65850" w:rsidRDefault="00E65850">
      <w:pPr>
        <w:pStyle w:val="CommentText"/>
      </w:pPr>
      <w:r>
        <w:t>I believe this would help with interpretation etc.</w:t>
      </w:r>
    </w:p>
    <w:p w14:paraId="73E02542" w14:textId="77777777" w:rsidR="00E65850" w:rsidRDefault="00E65850">
      <w:pPr>
        <w:pStyle w:val="CommentText"/>
      </w:pPr>
    </w:p>
    <w:p w14:paraId="79023AA7" w14:textId="77777777" w:rsidR="00E65850" w:rsidRDefault="00E65850">
      <w:pPr>
        <w:pStyle w:val="CommentText"/>
      </w:pPr>
      <w:r>
        <w:t>This is a strong diagram, just think about if there is any visual way to help illustrate the differences between breeding and migratory habitat… make the results smash the reader in the face!</w:t>
      </w:r>
    </w:p>
    <w:p w14:paraId="6D10C6E0" w14:textId="77777777" w:rsidR="00E65850" w:rsidRDefault="00E65850" w:rsidP="00233C27">
      <w:pPr>
        <w:pStyle w:val="CommentText"/>
      </w:pPr>
      <w:r>
        <w:t>Ha</w:t>
      </w:r>
    </w:p>
  </w:comment>
  <w:comment w:id="15" w:author="Liam Akerlof Berigan" w:date="2023-11-08T10:36:00Z" w:initials="LB">
    <w:p w14:paraId="6CF66895" w14:textId="77777777" w:rsidR="00743CDC" w:rsidRDefault="00743CDC" w:rsidP="003D3F12">
      <w:pPr>
        <w:pStyle w:val="CommentText"/>
      </w:pPr>
      <w:r>
        <w:rPr>
          <w:rStyle w:val="CommentReference"/>
        </w:rPr>
        <w:annotationRef/>
      </w:r>
      <w:r>
        <w:t>Ignore</w:t>
      </w:r>
    </w:p>
  </w:comment>
  <w:comment w:id="16" w:author="Fish, Alexander C" w:date="2023-09-14T20:42:00Z" w:initials="FAC">
    <w:p w14:paraId="0009FC10" w14:textId="47957508" w:rsidR="00E65850" w:rsidRDefault="00E65850">
      <w:pPr>
        <w:pStyle w:val="CommentText"/>
      </w:pPr>
      <w:r>
        <w:rPr>
          <w:rStyle w:val="CommentReference"/>
        </w:rPr>
        <w:annotationRef/>
      </w:r>
      <w:r>
        <w:t xml:space="preserve">These are great, but because they are at different spatial scales (I presume) they are challenging to compare. </w:t>
      </w:r>
    </w:p>
    <w:p w14:paraId="1A17A25E" w14:textId="77777777" w:rsidR="00E65850" w:rsidRDefault="00E65850">
      <w:pPr>
        <w:pStyle w:val="CommentText"/>
      </w:pPr>
    </w:p>
    <w:p w14:paraId="19C58F68" w14:textId="77777777" w:rsidR="00E65850" w:rsidRDefault="00E65850" w:rsidP="00F97BDC">
      <w:pPr>
        <w:pStyle w:val="CommentText"/>
      </w:pPr>
      <w:r>
        <w:t xml:space="preserve">If you find yourself with too much free time, perhaps consider overlaying the two models and have a diagram that details convergence and difference. (I know, crap comments… but perhaps it would help illustrate this point). </w:t>
      </w:r>
    </w:p>
  </w:comment>
  <w:comment w:id="17" w:author="Liam Akerlof Berigan" w:date="2023-11-08T10:37:00Z" w:initials="LB">
    <w:p w14:paraId="21A5CAFA" w14:textId="77777777" w:rsidR="00BD2067" w:rsidRDefault="00BD2067" w:rsidP="009B6C5E">
      <w:pPr>
        <w:pStyle w:val="CommentText"/>
      </w:pPr>
      <w:r>
        <w:rPr>
          <w:rStyle w:val="CommentReference"/>
        </w:rPr>
        <w:annotationRef/>
      </w:r>
      <w:r>
        <w:t>Ignore</w:t>
      </w:r>
    </w:p>
  </w:comment>
  <w:comment w:id="19" w:author="Fish, Alexander C" w:date="2023-09-14T20:46:00Z" w:initials="FAC">
    <w:p w14:paraId="507FF599" w14:textId="5A8FBE0A" w:rsidR="00412188" w:rsidRDefault="00412188">
      <w:pPr>
        <w:pStyle w:val="CommentText"/>
      </w:pPr>
      <w:r>
        <w:rPr>
          <w:rStyle w:val="CommentReference"/>
        </w:rPr>
        <w:annotationRef/>
      </w:r>
      <w:r>
        <w:t>Full discloser, I have gone back an forth on this comment…</w:t>
      </w:r>
    </w:p>
    <w:p w14:paraId="57FDBF47" w14:textId="77777777" w:rsidR="00412188" w:rsidRDefault="00412188">
      <w:pPr>
        <w:pStyle w:val="CommentText"/>
      </w:pPr>
    </w:p>
    <w:p w14:paraId="3C9FF8AF" w14:textId="77777777" w:rsidR="00412188" w:rsidRDefault="00412188">
      <w:pPr>
        <w:pStyle w:val="CommentText"/>
      </w:pPr>
      <w:r>
        <w:t>Is conservation of woodcock really the PGC goal here??</w:t>
      </w:r>
    </w:p>
    <w:p w14:paraId="60142F02" w14:textId="77777777" w:rsidR="00412188" w:rsidRDefault="00412188">
      <w:pPr>
        <w:pStyle w:val="CommentText"/>
      </w:pPr>
    </w:p>
    <w:p w14:paraId="015C4CFA" w14:textId="77777777" w:rsidR="00412188" w:rsidRDefault="00412188">
      <w:pPr>
        <w:pStyle w:val="CommentText"/>
      </w:pPr>
      <w:r>
        <w:t xml:space="preserve">It seems to mean, perhaps niavely, that 'conservation' of migratory habtiat on game commision land is to promote hunting opportunities??? </w:t>
      </w:r>
    </w:p>
    <w:p w14:paraId="4D01BFDA" w14:textId="77777777" w:rsidR="00412188" w:rsidRDefault="00412188">
      <w:pPr>
        <w:pStyle w:val="CommentText"/>
      </w:pPr>
    </w:p>
    <w:p w14:paraId="377D08F9" w14:textId="77777777" w:rsidR="00412188" w:rsidRDefault="00412188" w:rsidP="00643E9F">
      <w:pPr>
        <w:pStyle w:val="CommentText"/>
      </w:pPr>
      <w:r>
        <w:t>Perhaps 'provide recation opporuntities' or 'guide woodcock habitat managmenet"???</w:t>
      </w:r>
    </w:p>
  </w:comment>
  <w:comment w:id="20" w:author="Liam Akerlof Berigan" w:date="2023-11-08T10:38:00Z" w:initials="LB">
    <w:p w14:paraId="331D89A1" w14:textId="77777777" w:rsidR="006A5F24" w:rsidRDefault="006A5F24" w:rsidP="00321D0B">
      <w:pPr>
        <w:pStyle w:val="CommentText"/>
      </w:pPr>
      <w:r>
        <w:rPr>
          <w:rStyle w:val="CommentReference"/>
        </w:rPr>
        <w:annotationRef/>
      </w:r>
      <w:r>
        <w:t>Ignore</w:t>
      </w:r>
    </w:p>
  </w:comment>
  <w:comment w:id="21" w:author="Fish, Alexander C" w:date="2023-09-14T20:48:00Z" w:initials="FAC">
    <w:p w14:paraId="19CF0767" w14:textId="6A32969B" w:rsidR="00412188" w:rsidRDefault="00412188">
      <w:pPr>
        <w:pStyle w:val="CommentText"/>
      </w:pPr>
      <w:r>
        <w:rPr>
          <w:rStyle w:val="CommentReference"/>
        </w:rPr>
        <w:annotationRef/>
      </w:r>
      <w:r>
        <w:t>instead of 'practitioner' perhaps… 'guide full season woodcock management'… or something along those lines??</w:t>
      </w:r>
    </w:p>
    <w:p w14:paraId="365BA787" w14:textId="77777777" w:rsidR="00412188" w:rsidRDefault="00412188">
      <w:pPr>
        <w:pStyle w:val="CommentText"/>
      </w:pPr>
    </w:p>
    <w:p w14:paraId="5F580522" w14:textId="77777777" w:rsidR="00412188" w:rsidRDefault="00412188" w:rsidP="005A2854">
      <w:pPr>
        <w:pStyle w:val="CommentText"/>
      </w:pPr>
      <w:r>
        <w:t xml:space="preserve">Practitioner seems somewhat arbitrary… but I also understand the point you are trying to make here. So think it over and ultimately, I trust your judgment. </w:t>
      </w:r>
    </w:p>
  </w:comment>
  <w:comment w:id="22" w:author="Liam Akerlof Berigan" w:date="2023-11-08T10:38:00Z" w:initials="LB">
    <w:p w14:paraId="713AF6F4" w14:textId="77777777" w:rsidR="004851FE" w:rsidRDefault="007F6815" w:rsidP="00D31BCC">
      <w:pPr>
        <w:pStyle w:val="CommentText"/>
      </w:pPr>
      <w:r>
        <w:rPr>
          <w:rStyle w:val="CommentReference"/>
        </w:rPr>
        <w:annotationRef/>
      </w:r>
      <w:r w:rsidR="004851FE">
        <w:t>"user input", and delete user from "user choice"</w:t>
      </w:r>
    </w:p>
  </w:comment>
  <w:comment w:id="24" w:author="Fish, Alexander C" w:date="2023-09-14T20:50:00Z" w:initials="FAC">
    <w:p w14:paraId="5C7D63E5" w14:textId="5118CE98" w:rsidR="00412188" w:rsidRDefault="00412188" w:rsidP="00C3579F">
      <w:pPr>
        <w:pStyle w:val="CommentText"/>
      </w:pPr>
      <w:r>
        <w:rPr>
          <w:rStyle w:val="CommentReference"/>
        </w:rPr>
        <w:annotationRef/>
      </w:r>
      <w:r>
        <w:t xml:space="preserve">Great point, I like the 'manager' reference here rather than the 'practitioner' used above. </w:t>
      </w:r>
    </w:p>
  </w:comment>
  <w:comment w:id="25" w:author="Liam Akerlof Berigan" w:date="2023-11-08T14:49:00Z" w:initials="LB">
    <w:p w14:paraId="7B54A196" w14:textId="77777777" w:rsidR="00D73C5F" w:rsidRDefault="00D73C5F" w:rsidP="00D72612">
      <w:pPr>
        <w:pStyle w:val="CommentText"/>
      </w:pPr>
      <w:r>
        <w:rPr>
          <w:rStyle w:val="CommentReference"/>
        </w:rPr>
        <w:annotationRef/>
      </w:r>
      <w:r>
        <w:t>= )</w:t>
      </w:r>
    </w:p>
  </w:comment>
  <w:comment w:id="26" w:author="Fish, Alexander C" w:date="2023-09-14T20:53:00Z" w:initials="FAC">
    <w:p w14:paraId="7356BF08" w14:textId="7A202CAD" w:rsidR="00412188" w:rsidRDefault="00412188">
      <w:pPr>
        <w:pStyle w:val="CommentText"/>
      </w:pPr>
      <w:r>
        <w:rPr>
          <w:rStyle w:val="CommentReference"/>
        </w:rPr>
        <w:annotationRef/>
      </w:r>
      <w:r>
        <w:t>I do not have a citation for this… so take worth a grain of salt….</w:t>
      </w:r>
    </w:p>
    <w:p w14:paraId="61EB88FF" w14:textId="77777777" w:rsidR="00412188" w:rsidRDefault="00412188">
      <w:pPr>
        <w:pStyle w:val="CommentText"/>
      </w:pPr>
    </w:p>
    <w:p w14:paraId="23F3787A" w14:textId="77777777" w:rsidR="00412188" w:rsidRDefault="00412188">
      <w:pPr>
        <w:pStyle w:val="CommentText"/>
      </w:pPr>
      <w:r>
        <w:t>But urban/developed areas are also 'warmer' and likely have more thawed ground and a 'greener' landscape compared to rural areas… perhaps those would have an influences as well…???</w:t>
      </w:r>
    </w:p>
    <w:p w14:paraId="4E61B1FE" w14:textId="77777777" w:rsidR="00412188" w:rsidRDefault="00412188">
      <w:pPr>
        <w:pStyle w:val="CommentText"/>
      </w:pPr>
    </w:p>
    <w:p w14:paraId="654B8AAA" w14:textId="77777777" w:rsidR="00412188" w:rsidRDefault="00412188" w:rsidP="00E602D1">
      <w:pPr>
        <w:pStyle w:val="CommentText"/>
      </w:pPr>
      <w:r>
        <w:t>However, remember, no citation that I am aware of!!! (useless comment #473 ha)</w:t>
      </w:r>
    </w:p>
  </w:comment>
  <w:comment w:id="27" w:author="Liam Akerlof Berigan" w:date="2023-11-08T10:41:00Z" w:initials="LB">
    <w:p w14:paraId="40DB7F25" w14:textId="77777777" w:rsidR="00772DF2" w:rsidRDefault="00772DF2" w:rsidP="00C85785">
      <w:pPr>
        <w:pStyle w:val="CommentText"/>
      </w:pPr>
      <w:r>
        <w:rPr>
          <w:rStyle w:val="CommentReference"/>
        </w:rPr>
        <w:annotationRef/>
      </w:r>
      <w:r>
        <w:t>"presumably" to perhaps</w:t>
      </w:r>
    </w:p>
  </w:comment>
  <w:comment w:id="28" w:author="Liam Akerlof Berigan" w:date="2023-11-08T14:49:00Z" w:initials="LB">
    <w:p w14:paraId="19D9FF29" w14:textId="77777777" w:rsidR="00911024" w:rsidRDefault="00911024" w:rsidP="002F47AE">
      <w:pPr>
        <w:pStyle w:val="CommentText"/>
      </w:pPr>
      <w:r>
        <w:rPr>
          <w:rStyle w:val="CommentReference"/>
        </w:rPr>
        <w:annotationRef/>
      </w:r>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E991CF" w15:done="0"/>
  <w15:commentEx w15:paraId="4E00AAAA" w15:paraIdParent="59E991CF" w15:done="0"/>
  <w15:commentEx w15:paraId="37187A5F" w15:paraIdParent="59E991CF" w15:done="0"/>
  <w15:commentEx w15:paraId="1C1F9C3B" w15:done="0"/>
  <w15:commentEx w15:paraId="240C7A15" w15:paraIdParent="1C1F9C3B" w15:done="0"/>
  <w15:commentEx w15:paraId="6E0312B7" w15:done="0"/>
  <w15:commentEx w15:paraId="24D24D76" w15:paraIdParent="6E0312B7" w15:done="0"/>
  <w15:commentEx w15:paraId="2938DE5B" w15:paraIdParent="6E0312B7" w15:done="0"/>
  <w15:commentEx w15:paraId="154BA330" w15:done="0"/>
  <w15:commentEx w15:paraId="39A702C3" w15:paraIdParent="154BA330" w15:done="0"/>
  <w15:commentEx w15:paraId="5A2CACD6" w15:done="0"/>
  <w15:commentEx w15:paraId="7B75336E" w15:paraIdParent="5A2CACD6" w15:done="0"/>
  <w15:commentEx w15:paraId="08481225" w15:done="0"/>
  <w15:commentEx w15:paraId="3EDEA261" w15:paraIdParent="08481225" w15:done="0"/>
  <w15:commentEx w15:paraId="6D10C6E0" w15:done="0"/>
  <w15:commentEx w15:paraId="6CF66895" w15:paraIdParent="6D10C6E0" w15:done="0"/>
  <w15:commentEx w15:paraId="19C58F68" w15:done="0"/>
  <w15:commentEx w15:paraId="21A5CAFA" w15:paraIdParent="19C58F68" w15:done="0"/>
  <w15:commentEx w15:paraId="377D08F9" w15:done="0"/>
  <w15:commentEx w15:paraId="331D89A1" w15:paraIdParent="377D08F9" w15:done="0"/>
  <w15:commentEx w15:paraId="5F580522" w15:done="0"/>
  <w15:commentEx w15:paraId="713AF6F4" w15:paraIdParent="5F580522" w15:done="0"/>
  <w15:commentEx w15:paraId="5C7D63E5" w15:done="0"/>
  <w15:commentEx w15:paraId="7B54A196" w15:paraIdParent="5C7D63E5" w15:done="0"/>
  <w15:commentEx w15:paraId="654B8AAA" w15:done="0"/>
  <w15:commentEx w15:paraId="40DB7F25" w15:paraIdParent="654B8AAA" w15:done="0"/>
  <w15:commentEx w15:paraId="19D9FF29" w15:paraIdParent="654B8A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ADDFEC" w16cex:dateUtc="2023-09-14T23:39:00Z"/>
  <w16cex:commentExtensible w16cex:durableId="1035CE92" w16cex:dateUtc="2023-11-08T15:26:00Z"/>
  <w16cex:commentExtensible w16cex:durableId="0384ABA4" w16cex:dateUtc="2023-11-08T19:45:00Z"/>
  <w16cex:commentExtensible w16cex:durableId="28ADE3E7" w16cex:dateUtc="2023-09-14T23:56:00Z"/>
  <w16cex:commentExtensible w16cex:durableId="26D5ADF4" w16cex:dateUtc="2023-11-08T19:45:00Z"/>
  <w16cex:commentExtensible w16cex:durableId="28ADE611" w16cex:dateUtc="2023-09-15T00:05:00Z"/>
  <w16cex:commentExtensible w16cex:durableId="28ADE676" w16cex:dateUtc="2023-09-15T00:07:00Z"/>
  <w16cex:commentExtensible w16cex:durableId="5FC3CE04" w16cex:dateUtc="2023-11-08T19:45:00Z"/>
  <w16cex:commentExtensible w16cex:durableId="28ADE724" w16cex:dateUtc="2023-09-15T00:10:00Z"/>
  <w16cex:commentExtensible w16cex:durableId="308B622E" w16cex:dateUtc="2023-11-08T19:45:00Z"/>
  <w16cex:commentExtensible w16cex:durableId="28ADE7A7" w16cex:dateUtc="2023-09-15T00:12:00Z"/>
  <w16cex:commentExtensible w16cex:durableId="02C78E3C" w16cex:dateUtc="2023-11-08T19:46:00Z"/>
  <w16cex:commentExtensible w16cex:durableId="28ADECC3" w16cex:dateUtc="2023-09-15T00:34:00Z"/>
  <w16cex:commentExtensible w16cex:durableId="171BC8F5" w16cex:dateUtc="2023-11-08T19:48:00Z"/>
  <w16cex:commentExtensible w16cex:durableId="28ADEDF8" w16cex:dateUtc="2023-09-15T00:39:00Z"/>
  <w16cex:commentExtensible w16cex:durableId="729541A7" w16cex:dateUtc="2023-11-08T15:36:00Z"/>
  <w16cex:commentExtensible w16cex:durableId="28ADEE9B" w16cex:dateUtc="2023-09-15T00:42:00Z"/>
  <w16cex:commentExtensible w16cex:durableId="3F1D5204" w16cex:dateUtc="2023-11-08T15:37:00Z"/>
  <w16cex:commentExtensible w16cex:durableId="28ADEF93" w16cex:dateUtc="2023-09-15T00:46:00Z"/>
  <w16cex:commentExtensible w16cex:durableId="39889EFB" w16cex:dateUtc="2023-11-08T15:38:00Z"/>
  <w16cex:commentExtensible w16cex:durableId="28ADF03B" w16cex:dateUtc="2023-09-15T00:48:00Z"/>
  <w16cex:commentExtensible w16cex:durableId="21696C89" w16cex:dateUtc="2023-11-08T15:38:00Z"/>
  <w16cex:commentExtensible w16cex:durableId="28ADF07A" w16cex:dateUtc="2023-09-15T00:50:00Z"/>
  <w16cex:commentExtensible w16cex:durableId="7B0AC363" w16cex:dateUtc="2023-11-08T19:49:00Z"/>
  <w16cex:commentExtensible w16cex:durableId="28ADF13F" w16cex:dateUtc="2023-09-15T00:53:00Z"/>
  <w16cex:commentExtensible w16cex:durableId="2EFF2D6E" w16cex:dateUtc="2023-11-08T15:41:00Z"/>
  <w16cex:commentExtensible w16cex:durableId="3F7A7B8E" w16cex:dateUtc="2023-11-08T1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E991CF" w16cid:durableId="28ADDFEC"/>
  <w16cid:commentId w16cid:paraId="4E00AAAA" w16cid:durableId="1035CE92"/>
  <w16cid:commentId w16cid:paraId="37187A5F" w16cid:durableId="0384ABA4"/>
  <w16cid:commentId w16cid:paraId="1C1F9C3B" w16cid:durableId="28ADE3E7"/>
  <w16cid:commentId w16cid:paraId="240C7A15" w16cid:durableId="26D5ADF4"/>
  <w16cid:commentId w16cid:paraId="6E0312B7" w16cid:durableId="28ADE611"/>
  <w16cid:commentId w16cid:paraId="24D24D76" w16cid:durableId="28ADE676"/>
  <w16cid:commentId w16cid:paraId="2938DE5B" w16cid:durableId="5FC3CE04"/>
  <w16cid:commentId w16cid:paraId="154BA330" w16cid:durableId="28ADE724"/>
  <w16cid:commentId w16cid:paraId="39A702C3" w16cid:durableId="308B622E"/>
  <w16cid:commentId w16cid:paraId="5A2CACD6" w16cid:durableId="28ADE7A7"/>
  <w16cid:commentId w16cid:paraId="7B75336E" w16cid:durableId="02C78E3C"/>
  <w16cid:commentId w16cid:paraId="08481225" w16cid:durableId="28ADECC3"/>
  <w16cid:commentId w16cid:paraId="3EDEA261" w16cid:durableId="171BC8F5"/>
  <w16cid:commentId w16cid:paraId="6D10C6E0" w16cid:durableId="28ADEDF8"/>
  <w16cid:commentId w16cid:paraId="6CF66895" w16cid:durableId="729541A7"/>
  <w16cid:commentId w16cid:paraId="19C58F68" w16cid:durableId="28ADEE9B"/>
  <w16cid:commentId w16cid:paraId="21A5CAFA" w16cid:durableId="3F1D5204"/>
  <w16cid:commentId w16cid:paraId="377D08F9" w16cid:durableId="28ADEF93"/>
  <w16cid:commentId w16cid:paraId="331D89A1" w16cid:durableId="39889EFB"/>
  <w16cid:commentId w16cid:paraId="5F580522" w16cid:durableId="28ADF03B"/>
  <w16cid:commentId w16cid:paraId="713AF6F4" w16cid:durableId="21696C89"/>
  <w16cid:commentId w16cid:paraId="5C7D63E5" w16cid:durableId="28ADF07A"/>
  <w16cid:commentId w16cid:paraId="7B54A196" w16cid:durableId="7B0AC363"/>
  <w16cid:commentId w16cid:paraId="654B8AAA" w16cid:durableId="28ADF13F"/>
  <w16cid:commentId w16cid:paraId="40DB7F25" w16cid:durableId="2EFF2D6E"/>
  <w16cid:commentId w16cid:paraId="19D9FF29" w16cid:durableId="3F7A7B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D53C5" w14:textId="77777777" w:rsidR="00F21C79" w:rsidRDefault="00F21C79" w:rsidP="007E5A53">
      <w:pPr>
        <w:spacing w:after="0" w:line="240" w:lineRule="auto"/>
      </w:pPr>
      <w:r>
        <w:separator/>
      </w:r>
    </w:p>
  </w:endnote>
  <w:endnote w:type="continuationSeparator" w:id="0">
    <w:p w14:paraId="4510E093" w14:textId="77777777" w:rsidR="00F21C79" w:rsidRDefault="00F21C79" w:rsidP="007E5A53">
      <w:pPr>
        <w:spacing w:after="0" w:line="240" w:lineRule="auto"/>
      </w:pPr>
      <w:r>
        <w:continuationSeparator/>
      </w:r>
    </w:p>
  </w:endnote>
  <w:endnote w:type="continuationNotice" w:id="1">
    <w:p w14:paraId="75152A31" w14:textId="77777777" w:rsidR="00F21C79" w:rsidRDefault="00F21C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01634DB5" w:rsidR="007345A7" w:rsidRDefault="007345A7">
        <w:pPr>
          <w:pStyle w:val="Footer"/>
          <w:jc w:val="right"/>
        </w:pPr>
        <w:r>
          <w:fldChar w:fldCharType="begin"/>
        </w:r>
        <w:r>
          <w:instrText xml:space="preserve"> PAGE   \* MERGEFORMAT </w:instrText>
        </w:r>
        <w:r>
          <w:fldChar w:fldCharType="separate"/>
        </w:r>
        <w:r w:rsidR="00E13CE2">
          <w:rPr>
            <w:noProof/>
          </w:rPr>
          <w:t>27</w:t>
        </w:r>
        <w:r>
          <w:rPr>
            <w:noProof/>
          </w:rPr>
          <w:fldChar w:fldCharType="end"/>
        </w:r>
      </w:p>
    </w:sdtContent>
  </w:sdt>
  <w:p w14:paraId="561F79DD" w14:textId="77777777" w:rsidR="007345A7" w:rsidRDefault="00734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B62EE" w14:textId="77777777" w:rsidR="00F21C79" w:rsidRDefault="00F21C79" w:rsidP="007E5A53">
      <w:pPr>
        <w:spacing w:after="0" w:line="240" w:lineRule="auto"/>
      </w:pPr>
      <w:r>
        <w:separator/>
      </w:r>
    </w:p>
  </w:footnote>
  <w:footnote w:type="continuationSeparator" w:id="0">
    <w:p w14:paraId="01C89699" w14:textId="77777777" w:rsidR="00F21C79" w:rsidRDefault="00F21C79" w:rsidP="007E5A53">
      <w:pPr>
        <w:spacing w:after="0" w:line="240" w:lineRule="auto"/>
      </w:pPr>
      <w:r>
        <w:continuationSeparator/>
      </w:r>
    </w:p>
  </w:footnote>
  <w:footnote w:type="continuationNotice" w:id="1">
    <w:p w14:paraId="2A613A43" w14:textId="77777777" w:rsidR="00F21C79" w:rsidRDefault="00F21C7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783100">
    <w:abstractNumId w:val="10"/>
  </w:num>
  <w:num w:numId="2" w16cid:durableId="1695232245">
    <w:abstractNumId w:val="8"/>
  </w:num>
  <w:num w:numId="3" w16cid:durableId="1640305410">
    <w:abstractNumId w:val="0"/>
  </w:num>
  <w:num w:numId="4" w16cid:durableId="1713111989">
    <w:abstractNumId w:val="6"/>
  </w:num>
  <w:num w:numId="5" w16cid:durableId="781151711">
    <w:abstractNumId w:val="3"/>
  </w:num>
  <w:num w:numId="6" w16cid:durableId="1801454113">
    <w:abstractNumId w:val="1"/>
  </w:num>
  <w:num w:numId="7" w16cid:durableId="1043137104">
    <w:abstractNumId w:val="4"/>
  </w:num>
  <w:num w:numId="8" w16cid:durableId="151875636">
    <w:abstractNumId w:val="7"/>
  </w:num>
  <w:num w:numId="9" w16cid:durableId="1783845628">
    <w:abstractNumId w:val="2"/>
  </w:num>
  <w:num w:numId="10" w16cid:durableId="2053577537">
    <w:abstractNumId w:val="9"/>
  </w:num>
  <w:num w:numId="11" w16cid:durableId="130037847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sh, Alexander C">
    <w15:presenceInfo w15:providerId="AD" w15:userId="S::Alexander.C.Fish@maine.gov::13494ea4-d60a-47ac-8d8d-634418369fae"/>
  </w15:person>
  <w15:person w15:author="Liam Akerlof Berigan">
    <w15:presenceInfo w15:providerId="AD" w15:userId="S::liam.berigan@maine.edu::1a8d56fc-de3a-4c9a-bb6e-0d52f35feb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C7"/>
    <w:rsid w:val="00017DD1"/>
    <w:rsid w:val="00020E6A"/>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17"/>
    <w:rsid w:val="00031EA8"/>
    <w:rsid w:val="00032504"/>
    <w:rsid w:val="00032526"/>
    <w:rsid w:val="00032CB7"/>
    <w:rsid w:val="0003349E"/>
    <w:rsid w:val="0003380E"/>
    <w:rsid w:val="00033C31"/>
    <w:rsid w:val="00033DC0"/>
    <w:rsid w:val="000342C1"/>
    <w:rsid w:val="00034454"/>
    <w:rsid w:val="00034B21"/>
    <w:rsid w:val="00035590"/>
    <w:rsid w:val="000356F1"/>
    <w:rsid w:val="00035835"/>
    <w:rsid w:val="00035C2D"/>
    <w:rsid w:val="00035FDA"/>
    <w:rsid w:val="00037160"/>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3DF"/>
    <w:rsid w:val="00056D07"/>
    <w:rsid w:val="000579DB"/>
    <w:rsid w:val="00060373"/>
    <w:rsid w:val="00060BAD"/>
    <w:rsid w:val="00060F53"/>
    <w:rsid w:val="000626A2"/>
    <w:rsid w:val="0006297B"/>
    <w:rsid w:val="00062C3D"/>
    <w:rsid w:val="00064489"/>
    <w:rsid w:val="0006491D"/>
    <w:rsid w:val="00064FA9"/>
    <w:rsid w:val="00065392"/>
    <w:rsid w:val="00066674"/>
    <w:rsid w:val="000668A8"/>
    <w:rsid w:val="0006760B"/>
    <w:rsid w:val="00067C92"/>
    <w:rsid w:val="000700B8"/>
    <w:rsid w:val="00070A88"/>
    <w:rsid w:val="000744E4"/>
    <w:rsid w:val="00075352"/>
    <w:rsid w:val="000759AB"/>
    <w:rsid w:val="000775B1"/>
    <w:rsid w:val="00080767"/>
    <w:rsid w:val="00081C03"/>
    <w:rsid w:val="0008209E"/>
    <w:rsid w:val="00082362"/>
    <w:rsid w:val="0008299D"/>
    <w:rsid w:val="000831EC"/>
    <w:rsid w:val="000833B4"/>
    <w:rsid w:val="000842BA"/>
    <w:rsid w:val="00084D82"/>
    <w:rsid w:val="00085494"/>
    <w:rsid w:val="00086447"/>
    <w:rsid w:val="00087C65"/>
    <w:rsid w:val="00091982"/>
    <w:rsid w:val="00092380"/>
    <w:rsid w:val="000926B1"/>
    <w:rsid w:val="00092A1B"/>
    <w:rsid w:val="000943D8"/>
    <w:rsid w:val="00095DCA"/>
    <w:rsid w:val="00096DAE"/>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0596"/>
    <w:rsid w:val="000C20F8"/>
    <w:rsid w:val="000C3329"/>
    <w:rsid w:val="000C44AF"/>
    <w:rsid w:val="000C488B"/>
    <w:rsid w:val="000C4E4C"/>
    <w:rsid w:val="000C4EF1"/>
    <w:rsid w:val="000C514F"/>
    <w:rsid w:val="000C572A"/>
    <w:rsid w:val="000C65DE"/>
    <w:rsid w:val="000C6D87"/>
    <w:rsid w:val="000C6FEA"/>
    <w:rsid w:val="000D1293"/>
    <w:rsid w:val="000D1CFC"/>
    <w:rsid w:val="000D2177"/>
    <w:rsid w:val="000D223E"/>
    <w:rsid w:val="000D27BF"/>
    <w:rsid w:val="000D339F"/>
    <w:rsid w:val="000D3989"/>
    <w:rsid w:val="000D3A07"/>
    <w:rsid w:val="000D4B00"/>
    <w:rsid w:val="000D4CF3"/>
    <w:rsid w:val="000D50E2"/>
    <w:rsid w:val="000D5E2B"/>
    <w:rsid w:val="000D6C7D"/>
    <w:rsid w:val="000D705C"/>
    <w:rsid w:val="000D738B"/>
    <w:rsid w:val="000E04E0"/>
    <w:rsid w:val="000E06A3"/>
    <w:rsid w:val="000E0BA2"/>
    <w:rsid w:val="000E203D"/>
    <w:rsid w:val="000E2878"/>
    <w:rsid w:val="000E37EC"/>
    <w:rsid w:val="000E380D"/>
    <w:rsid w:val="000E6582"/>
    <w:rsid w:val="000E6786"/>
    <w:rsid w:val="000E7397"/>
    <w:rsid w:val="000E775A"/>
    <w:rsid w:val="000E7889"/>
    <w:rsid w:val="000E78FE"/>
    <w:rsid w:val="000F0BA1"/>
    <w:rsid w:val="000F0EAE"/>
    <w:rsid w:val="000F1678"/>
    <w:rsid w:val="000F1794"/>
    <w:rsid w:val="000F1AA2"/>
    <w:rsid w:val="000F1AF0"/>
    <w:rsid w:val="000F2402"/>
    <w:rsid w:val="000F2A7C"/>
    <w:rsid w:val="000F3951"/>
    <w:rsid w:val="000F470C"/>
    <w:rsid w:val="000F5BCC"/>
    <w:rsid w:val="000F706C"/>
    <w:rsid w:val="0010010C"/>
    <w:rsid w:val="001004AD"/>
    <w:rsid w:val="001005A5"/>
    <w:rsid w:val="001005F5"/>
    <w:rsid w:val="00101AAD"/>
    <w:rsid w:val="00102577"/>
    <w:rsid w:val="00102DDF"/>
    <w:rsid w:val="00104D10"/>
    <w:rsid w:val="00105439"/>
    <w:rsid w:val="001056D4"/>
    <w:rsid w:val="00105ECB"/>
    <w:rsid w:val="0010606E"/>
    <w:rsid w:val="00106F81"/>
    <w:rsid w:val="0010764B"/>
    <w:rsid w:val="001077C8"/>
    <w:rsid w:val="00107CD6"/>
    <w:rsid w:val="00110E97"/>
    <w:rsid w:val="0011132A"/>
    <w:rsid w:val="00113AA2"/>
    <w:rsid w:val="00114725"/>
    <w:rsid w:val="0011484A"/>
    <w:rsid w:val="00115310"/>
    <w:rsid w:val="001169D2"/>
    <w:rsid w:val="00117154"/>
    <w:rsid w:val="0011754C"/>
    <w:rsid w:val="0011764A"/>
    <w:rsid w:val="00117ED9"/>
    <w:rsid w:val="00120E6E"/>
    <w:rsid w:val="00120F46"/>
    <w:rsid w:val="0012299D"/>
    <w:rsid w:val="00122C89"/>
    <w:rsid w:val="00123286"/>
    <w:rsid w:val="00123FD7"/>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2E05"/>
    <w:rsid w:val="001330EA"/>
    <w:rsid w:val="001334F4"/>
    <w:rsid w:val="00133AE0"/>
    <w:rsid w:val="00135A5B"/>
    <w:rsid w:val="00135A60"/>
    <w:rsid w:val="00135BCD"/>
    <w:rsid w:val="00135CC2"/>
    <w:rsid w:val="001361FF"/>
    <w:rsid w:val="00136E40"/>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42A0"/>
    <w:rsid w:val="00165093"/>
    <w:rsid w:val="001658F2"/>
    <w:rsid w:val="00166583"/>
    <w:rsid w:val="00166A50"/>
    <w:rsid w:val="00167B33"/>
    <w:rsid w:val="00170B9F"/>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3B2"/>
    <w:rsid w:val="001976F4"/>
    <w:rsid w:val="001A089D"/>
    <w:rsid w:val="001A199F"/>
    <w:rsid w:val="001A1D9F"/>
    <w:rsid w:val="001A22D3"/>
    <w:rsid w:val="001A2463"/>
    <w:rsid w:val="001A3773"/>
    <w:rsid w:val="001A4620"/>
    <w:rsid w:val="001A508C"/>
    <w:rsid w:val="001A53CF"/>
    <w:rsid w:val="001A623F"/>
    <w:rsid w:val="001A6522"/>
    <w:rsid w:val="001A779A"/>
    <w:rsid w:val="001A7B7A"/>
    <w:rsid w:val="001A7CA5"/>
    <w:rsid w:val="001A7E03"/>
    <w:rsid w:val="001B00DE"/>
    <w:rsid w:val="001B0DD5"/>
    <w:rsid w:val="001B104E"/>
    <w:rsid w:val="001B1303"/>
    <w:rsid w:val="001B1801"/>
    <w:rsid w:val="001B1C1F"/>
    <w:rsid w:val="001B2090"/>
    <w:rsid w:val="001B232A"/>
    <w:rsid w:val="001B3286"/>
    <w:rsid w:val="001B3CD5"/>
    <w:rsid w:val="001B3DD2"/>
    <w:rsid w:val="001B3DFB"/>
    <w:rsid w:val="001B4AE9"/>
    <w:rsid w:val="001B681A"/>
    <w:rsid w:val="001C0A7E"/>
    <w:rsid w:val="001C0EA8"/>
    <w:rsid w:val="001C1277"/>
    <w:rsid w:val="001C13D2"/>
    <w:rsid w:val="001C1687"/>
    <w:rsid w:val="001C19A5"/>
    <w:rsid w:val="001C2232"/>
    <w:rsid w:val="001C241B"/>
    <w:rsid w:val="001C36F6"/>
    <w:rsid w:val="001C38F6"/>
    <w:rsid w:val="001C41B9"/>
    <w:rsid w:val="001C460E"/>
    <w:rsid w:val="001C4AB7"/>
    <w:rsid w:val="001C4F41"/>
    <w:rsid w:val="001C518D"/>
    <w:rsid w:val="001C5A0F"/>
    <w:rsid w:val="001C5DC4"/>
    <w:rsid w:val="001C6519"/>
    <w:rsid w:val="001C66B4"/>
    <w:rsid w:val="001C72B3"/>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4FC5"/>
    <w:rsid w:val="001E6DD1"/>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0D2"/>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6EE8"/>
    <w:rsid w:val="00227FC1"/>
    <w:rsid w:val="002304E5"/>
    <w:rsid w:val="00231693"/>
    <w:rsid w:val="00231E6C"/>
    <w:rsid w:val="002320A0"/>
    <w:rsid w:val="00232D62"/>
    <w:rsid w:val="00232EBE"/>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2A2E"/>
    <w:rsid w:val="00263F4F"/>
    <w:rsid w:val="00264AB4"/>
    <w:rsid w:val="0026522F"/>
    <w:rsid w:val="0026523F"/>
    <w:rsid w:val="00265623"/>
    <w:rsid w:val="00265F21"/>
    <w:rsid w:val="00267728"/>
    <w:rsid w:val="0027031B"/>
    <w:rsid w:val="002709AD"/>
    <w:rsid w:val="0027153D"/>
    <w:rsid w:val="0027175E"/>
    <w:rsid w:val="00271779"/>
    <w:rsid w:val="00271945"/>
    <w:rsid w:val="00271AB2"/>
    <w:rsid w:val="0027282F"/>
    <w:rsid w:val="002740BD"/>
    <w:rsid w:val="00274BB6"/>
    <w:rsid w:val="00276F26"/>
    <w:rsid w:val="0027771C"/>
    <w:rsid w:val="00277C78"/>
    <w:rsid w:val="00277D42"/>
    <w:rsid w:val="00280CBA"/>
    <w:rsid w:val="002826D5"/>
    <w:rsid w:val="00282974"/>
    <w:rsid w:val="002849CE"/>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2FD2"/>
    <w:rsid w:val="002A3990"/>
    <w:rsid w:val="002A4162"/>
    <w:rsid w:val="002A68AC"/>
    <w:rsid w:val="002A73F9"/>
    <w:rsid w:val="002A7582"/>
    <w:rsid w:val="002A7D72"/>
    <w:rsid w:val="002B0B91"/>
    <w:rsid w:val="002B1098"/>
    <w:rsid w:val="002B1A1A"/>
    <w:rsid w:val="002B1B02"/>
    <w:rsid w:val="002B1FB8"/>
    <w:rsid w:val="002B2456"/>
    <w:rsid w:val="002B248D"/>
    <w:rsid w:val="002B26DA"/>
    <w:rsid w:val="002B3119"/>
    <w:rsid w:val="002B3874"/>
    <w:rsid w:val="002B3DF7"/>
    <w:rsid w:val="002B4348"/>
    <w:rsid w:val="002B54EA"/>
    <w:rsid w:val="002B6DDA"/>
    <w:rsid w:val="002B7CCE"/>
    <w:rsid w:val="002B7D3B"/>
    <w:rsid w:val="002C1305"/>
    <w:rsid w:val="002C1330"/>
    <w:rsid w:val="002C181B"/>
    <w:rsid w:val="002C1A31"/>
    <w:rsid w:val="002C1AC4"/>
    <w:rsid w:val="002C369D"/>
    <w:rsid w:val="002C38AF"/>
    <w:rsid w:val="002C49D1"/>
    <w:rsid w:val="002C4D5E"/>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2206"/>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0FF9"/>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1F59"/>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0A"/>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33F"/>
    <w:rsid w:val="003675FE"/>
    <w:rsid w:val="00367957"/>
    <w:rsid w:val="00370438"/>
    <w:rsid w:val="00370667"/>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2C7"/>
    <w:rsid w:val="00383721"/>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0D3"/>
    <w:rsid w:val="003B1667"/>
    <w:rsid w:val="003B1916"/>
    <w:rsid w:val="003B243C"/>
    <w:rsid w:val="003B3007"/>
    <w:rsid w:val="003B3C5F"/>
    <w:rsid w:val="003B42FF"/>
    <w:rsid w:val="003B4A24"/>
    <w:rsid w:val="003B4ADB"/>
    <w:rsid w:val="003B5AB0"/>
    <w:rsid w:val="003B6BC8"/>
    <w:rsid w:val="003B6F83"/>
    <w:rsid w:val="003B7293"/>
    <w:rsid w:val="003B7FBD"/>
    <w:rsid w:val="003C128A"/>
    <w:rsid w:val="003C1FF3"/>
    <w:rsid w:val="003C20B5"/>
    <w:rsid w:val="003C33C8"/>
    <w:rsid w:val="003C532A"/>
    <w:rsid w:val="003C707B"/>
    <w:rsid w:val="003C7ABE"/>
    <w:rsid w:val="003C7F3D"/>
    <w:rsid w:val="003D045C"/>
    <w:rsid w:val="003D12C1"/>
    <w:rsid w:val="003D2185"/>
    <w:rsid w:val="003D2397"/>
    <w:rsid w:val="003D2C20"/>
    <w:rsid w:val="003D2C26"/>
    <w:rsid w:val="003D2FCF"/>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AAD"/>
    <w:rsid w:val="003E7B88"/>
    <w:rsid w:val="003F03CA"/>
    <w:rsid w:val="003F10B6"/>
    <w:rsid w:val="003F1AA3"/>
    <w:rsid w:val="003F1DC9"/>
    <w:rsid w:val="003F1E30"/>
    <w:rsid w:val="003F22AA"/>
    <w:rsid w:val="003F353B"/>
    <w:rsid w:val="003F3995"/>
    <w:rsid w:val="003F3D99"/>
    <w:rsid w:val="003F45B4"/>
    <w:rsid w:val="003F5D0C"/>
    <w:rsid w:val="003F78A6"/>
    <w:rsid w:val="004002A6"/>
    <w:rsid w:val="004005B7"/>
    <w:rsid w:val="00400880"/>
    <w:rsid w:val="0040089E"/>
    <w:rsid w:val="00400B9E"/>
    <w:rsid w:val="00401319"/>
    <w:rsid w:val="00401F22"/>
    <w:rsid w:val="00401F7D"/>
    <w:rsid w:val="004038BB"/>
    <w:rsid w:val="00404B43"/>
    <w:rsid w:val="00406A00"/>
    <w:rsid w:val="004070C4"/>
    <w:rsid w:val="00410663"/>
    <w:rsid w:val="00410D9F"/>
    <w:rsid w:val="004115DC"/>
    <w:rsid w:val="00412032"/>
    <w:rsid w:val="00412188"/>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47DEE"/>
    <w:rsid w:val="004509EB"/>
    <w:rsid w:val="00450AFA"/>
    <w:rsid w:val="00453C14"/>
    <w:rsid w:val="0045580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8A"/>
    <w:rsid w:val="004776D0"/>
    <w:rsid w:val="00477C52"/>
    <w:rsid w:val="00480DF4"/>
    <w:rsid w:val="00481AC9"/>
    <w:rsid w:val="00482655"/>
    <w:rsid w:val="0048286D"/>
    <w:rsid w:val="00482976"/>
    <w:rsid w:val="00483256"/>
    <w:rsid w:val="004833A6"/>
    <w:rsid w:val="00483F2E"/>
    <w:rsid w:val="00484818"/>
    <w:rsid w:val="00484A55"/>
    <w:rsid w:val="00485089"/>
    <w:rsid w:val="004851FE"/>
    <w:rsid w:val="00485CE1"/>
    <w:rsid w:val="00486A04"/>
    <w:rsid w:val="004873AB"/>
    <w:rsid w:val="00487705"/>
    <w:rsid w:val="00487E70"/>
    <w:rsid w:val="00490896"/>
    <w:rsid w:val="00490BCE"/>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8DE"/>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0DE1"/>
    <w:rsid w:val="004D224C"/>
    <w:rsid w:val="004D2931"/>
    <w:rsid w:val="004D2C0C"/>
    <w:rsid w:val="004D2E28"/>
    <w:rsid w:val="004D3554"/>
    <w:rsid w:val="004D3894"/>
    <w:rsid w:val="004D3A3C"/>
    <w:rsid w:val="004D3F03"/>
    <w:rsid w:val="004D3F6A"/>
    <w:rsid w:val="004D41D2"/>
    <w:rsid w:val="004D53F9"/>
    <w:rsid w:val="004D5479"/>
    <w:rsid w:val="004D5E83"/>
    <w:rsid w:val="004D64E9"/>
    <w:rsid w:val="004D6C9F"/>
    <w:rsid w:val="004D740E"/>
    <w:rsid w:val="004E0DA2"/>
    <w:rsid w:val="004E13B0"/>
    <w:rsid w:val="004E1535"/>
    <w:rsid w:val="004E1E86"/>
    <w:rsid w:val="004E2574"/>
    <w:rsid w:val="004E277A"/>
    <w:rsid w:val="004E2913"/>
    <w:rsid w:val="004E310C"/>
    <w:rsid w:val="004E3214"/>
    <w:rsid w:val="004E3F16"/>
    <w:rsid w:val="004E464D"/>
    <w:rsid w:val="004E51F8"/>
    <w:rsid w:val="004E5A31"/>
    <w:rsid w:val="004E5ABE"/>
    <w:rsid w:val="004E5C3D"/>
    <w:rsid w:val="004E5D10"/>
    <w:rsid w:val="004E6FF0"/>
    <w:rsid w:val="004E75F4"/>
    <w:rsid w:val="004E77B8"/>
    <w:rsid w:val="004F0C3F"/>
    <w:rsid w:val="004F1A0C"/>
    <w:rsid w:val="004F22E4"/>
    <w:rsid w:val="004F2326"/>
    <w:rsid w:val="004F2756"/>
    <w:rsid w:val="004F5830"/>
    <w:rsid w:val="004F6DD4"/>
    <w:rsid w:val="004F743E"/>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8D1"/>
    <w:rsid w:val="00514D68"/>
    <w:rsid w:val="00514DF9"/>
    <w:rsid w:val="0051521E"/>
    <w:rsid w:val="00515414"/>
    <w:rsid w:val="005155C8"/>
    <w:rsid w:val="00515854"/>
    <w:rsid w:val="00515BF8"/>
    <w:rsid w:val="00516D7B"/>
    <w:rsid w:val="00516FC0"/>
    <w:rsid w:val="00517959"/>
    <w:rsid w:val="00520BD5"/>
    <w:rsid w:val="00522898"/>
    <w:rsid w:val="00523078"/>
    <w:rsid w:val="00523701"/>
    <w:rsid w:val="00524651"/>
    <w:rsid w:val="0052556F"/>
    <w:rsid w:val="00525A29"/>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1B1"/>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579EA"/>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3E4"/>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A89"/>
    <w:rsid w:val="005A5CC1"/>
    <w:rsid w:val="005A5E36"/>
    <w:rsid w:val="005A5F14"/>
    <w:rsid w:val="005A6B6E"/>
    <w:rsid w:val="005B0266"/>
    <w:rsid w:val="005B02CC"/>
    <w:rsid w:val="005B0D18"/>
    <w:rsid w:val="005B0E26"/>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5069"/>
    <w:rsid w:val="005C6371"/>
    <w:rsid w:val="005C63D6"/>
    <w:rsid w:val="005C67F3"/>
    <w:rsid w:val="005C778E"/>
    <w:rsid w:val="005C7E04"/>
    <w:rsid w:val="005D09E5"/>
    <w:rsid w:val="005D0BF0"/>
    <w:rsid w:val="005D2AFE"/>
    <w:rsid w:val="005D2B77"/>
    <w:rsid w:val="005D4AB0"/>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8E1"/>
    <w:rsid w:val="005E59BC"/>
    <w:rsid w:val="005E5E00"/>
    <w:rsid w:val="005E5EE1"/>
    <w:rsid w:val="005E68C8"/>
    <w:rsid w:val="005E7885"/>
    <w:rsid w:val="005E78BC"/>
    <w:rsid w:val="005F0F11"/>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33B"/>
    <w:rsid w:val="0063645F"/>
    <w:rsid w:val="006365DF"/>
    <w:rsid w:val="00636B08"/>
    <w:rsid w:val="006442D9"/>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1D45"/>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47"/>
    <w:rsid w:val="006831A5"/>
    <w:rsid w:val="00683759"/>
    <w:rsid w:val="00683E5B"/>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5F24"/>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6B2"/>
    <w:rsid w:val="006F786C"/>
    <w:rsid w:val="006F7950"/>
    <w:rsid w:val="007009CE"/>
    <w:rsid w:val="00700DC8"/>
    <w:rsid w:val="00702534"/>
    <w:rsid w:val="007025BE"/>
    <w:rsid w:val="0070332C"/>
    <w:rsid w:val="0070440F"/>
    <w:rsid w:val="00704523"/>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238"/>
    <w:rsid w:val="00722B98"/>
    <w:rsid w:val="007237E2"/>
    <w:rsid w:val="007239D2"/>
    <w:rsid w:val="00725035"/>
    <w:rsid w:val="007252AA"/>
    <w:rsid w:val="00725996"/>
    <w:rsid w:val="007262A2"/>
    <w:rsid w:val="00727457"/>
    <w:rsid w:val="0073030E"/>
    <w:rsid w:val="00731B4B"/>
    <w:rsid w:val="0073210C"/>
    <w:rsid w:val="00732BFB"/>
    <w:rsid w:val="00732DCC"/>
    <w:rsid w:val="00732F3A"/>
    <w:rsid w:val="00733A04"/>
    <w:rsid w:val="007345A7"/>
    <w:rsid w:val="007349E6"/>
    <w:rsid w:val="00734A50"/>
    <w:rsid w:val="00734E7A"/>
    <w:rsid w:val="00735CD5"/>
    <w:rsid w:val="007369F1"/>
    <w:rsid w:val="00736D4A"/>
    <w:rsid w:val="00740527"/>
    <w:rsid w:val="00742745"/>
    <w:rsid w:val="00743049"/>
    <w:rsid w:val="00743473"/>
    <w:rsid w:val="00743CDC"/>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47A4"/>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1E5D"/>
    <w:rsid w:val="007725F1"/>
    <w:rsid w:val="007728F2"/>
    <w:rsid w:val="007729F9"/>
    <w:rsid w:val="00772DF2"/>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D35"/>
    <w:rsid w:val="00791FFF"/>
    <w:rsid w:val="0079480A"/>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5BF5"/>
    <w:rsid w:val="007C6AE5"/>
    <w:rsid w:val="007C6F5A"/>
    <w:rsid w:val="007C7D46"/>
    <w:rsid w:val="007C7DC9"/>
    <w:rsid w:val="007D038E"/>
    <w:rsid w:val="007D0D2D"/>
    <w:rsid w:val="007D0D79"/>
    <w:rsid w:val="007D2808"/>
    <w:rsid w:val="007D2D5F"/>
    <w:rsid w:val="007D3ACF"/>
    <w:rsid w:val="007D51E6"/>
    <w:rsid w:val="007D5A8D"/>
    <w:rsid w:val="007D6666"/>
    <w:rsid w:val="007D720B"/>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815"/>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15DE"/>
    <w:rsid w:val="00812388"/>
    <w:rsid w:val="008123EF"/>
    <w:rsid w:val="008124A4"/>
    <w:rsid w:val="00812540"/>
    <w:rsid w:val="008129DC"/>
    <w:rsid w:val="008131EC"/>
    <w:rsid w:val="00813351"/>
    <w:rsid w:val="008142CB"/>
    <w:rsid w:val="00814BC5"/>
    <w:rsid w:val="00817DE4"/>
    <w:rsid w:val="008202E2"/>
    <w:rsid w:val="008204CC"/>
    <w:rsid w:val="00821122"/>
    <w:rsid w:val="0082131A"/>
    <w:rsid w:val="008217B6"/>
    <w:rsid w:val="0082192F"/>
    <w:rsid w:val="008228FB"/>
    <w:rsid w:val="008246CB"/>
    <w:rsid w:val="00824D7F"/>
    <w:rsid w:val="0082661F"/>
    <w:rsid w:val="008266D8"/>
    <w:rsid w:val="008269A3"/>
    <w:rsid w:val="00827B52"/>
    <w:rsid w:val="00831244"/>
    <w:rsid w:val="00831EB3"/>
    <w:rsid w:val="00832434"/>
    <w:rsid w:val="0083247A"/>
    <w:rsid w:val="008336BA"/>
    <w:rsid w:val="008337CE"/>
    <w:rsid w:val="00834E8C"/>
    <w:rsid w:val="00835B41"/>
    <w:rsid w:val="00836C1F"/>
    <w:rsid w:val="0083738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20A"/>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0A0"/>
    <w:rsid w:val="00877D3F"/>
    <w:rsid w:val="00877F10"/>
    <w:rsid w:val="00881ABC"/>
    <w:rsid w:val="00881CA0"/>
    <w:rsid w:val="008845AE"/>
    <w:rsid w:val="008856B2"/>
    <w:rsid w:val="00885AA0"/>
    <w:rsid w:val="0088671E"/>
    <w:rsid w:val="00886A3B"/>
    <w:rsid w:val="00886E8C"/>
    <w:rsid w:val="00887071"/>
    <w:rsid w:val="0088728E"/>
    <w:rsid w:val="0089028D"/>
    <w:rsid w:val="00891B96"/>
    <w:rsid w:val="00893293"/>
    <w:rsid w:val="0089381B"/>
    <w:rsid w:val="00893DCE"/>
    <w:rsid w:val="00895669"/>
    <w:rsid w:val="00895AB0"/>
    <w:rsid w:val="00896C33"/>
    <w:rsid w:val="00897329"/>
    <w:rsid w:val="008A00DD"/>
    <w:rsid w:val="008A05D6"/>
    <w:rsid w:val="008A0688"/>
    <w:rsid w:val="008A07A9"/>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1D84"/>
    <w:rsid w:val="008B1E3A"/>
    <w:rsid w:val="008B32AD"/>
    <w:rsid w:val="008B32BE"/>
    <w:rsid w:val="008B353A"/>
    <w:rsid w:val="008B4545"/>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2AFC"/>
    <w:rsid w:val="008E4BE5"/>
    <w:rsid w:val="008E4C50"/>
    <w:rsid w:val="008E5F60"/>
    <w:rsid w:val="008E6367"/>
    <w:rsid w:val="008E7471"/>
    <w:rsid w:val="008E7512"/>
    <w:rsid w:val="008E7970"/>
    <w:rsid w:val="008F1CD9"/>
    <w:rsid w:val="008F1D74"/>
    <w:rsid w:val="008F3632"/>
    <w:rsid w:val="008F37D8"/>
    <w:rsid w:val="008F3F9C"/>
    <w:rsid w:val="008F446A"/>
    <w:rsid w:val="008F59F4"/>
    <w:rsid w:val="008F5C58"/>
    <w:rsid w:val="008F6F52"/>
    <w:rsid w:val="008F744B"/>
    <w:rsid w:val="008F7D70"/>
    <w:rsid w:val="00904955"/>
    <w:rsid w:val="0090526A"/>
    <w:rsid w:val="0090587B"/>
    <w:rsid w:val="0090670E"/>
    <w:rsid w:val="00910622"/>
    <w:rsid w:val="00910B67"/>
    <w:rsid w:val="00911024"/>
    <w:rsid w:val="009111C2"/>
    <w:rsid w:val="0091141C"/>
    <w:rsid w:val="00911973"/>
    <w:rsid w:val="009125FB"/>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5E2A"/>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37B7D"/>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487"/>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BA7"/>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3FF"/>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2D85"/>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A7B"/>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2917"/>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6568"/>
    <w:rsid w:val="00A27C26"/>
    <w:rsid w:val="00A302B4"/>
    <w:rsid w:val="00A30EBA"/>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B53"/>
    <w:rsid w:val="00A43DDA"/>
    <w:rsid w:val="00A45AEB"/>
    <w:rsid w:val="00A467DF"/>
    <w:rsid w:val="00A500AF"/>
    <w:rsid w:val="00A50634"/>
    <w:rsid w:val="00A50E87"/>
    <w:rsid w:val="00A5175B"/>
    <w:rsid w:val="00A51B94"/>
    <w:rsid w:val="00A52193"/>
    <w:rsid w:val="00A549BC"/>
    <w:rsid w:val="00A54BC5"/>
    <w:rsid w:val="00A5527E"/>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557"/>
    <w:rsid w:val="00A829C1"/>
    <w:rsid w:val="00A85DD0"/>
    <w:rsid w:val="00A86765"/>
    <w:rsid w:val="00A867D9"/>
    <w:rsid w:val="00A871DF"/>
    <w:rsid w:val="00A9112C"/>
    <w:rsid w:val="00A91B90"/>
    <w:rsid w:val="00A91F57"/>
    <w:rsid w:val="00A933B0"/>
    <w:rsid w:val="00A939CB"/>
    <w:rsid w:val="00A944C6"/>
    <w:rsid w:val="00A947E0"/>
    <w:rsid w:val="00A94A5E"/>
    <w:rsid w:val="00A95EE1"/>
    <w:rsid w:val="00A96659"/>
    <w:rsid w:val="00A96F35"/>
    <w:rsid w:val="00A978BC"/>
    <w:rsid w:val="00A97B14"/>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347"/>
    <w:rsid w:val="00AD4E1F"/>
    <w:rsid w:val="00AD5197"/>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AF61A0"/>
    <w:rsid w:val="00B00CE2"/>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32DE"/>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099"/>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4429"/>
    <w:rsid w:val="00B35036"/>
    <w:rsid w:val="00B35776"/>
    <w:rsid w:val="00B35D53"/>
    <w:rsid w:val="00B3641F"/>
    <w:rsid w:val="00B367C1"/>
    <w:rsid w:val="00B37BF5"/>
    <w:rsid w:val="00B37F2F"/>
    <w:rsid w:val="00B40153"/>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85F"/>
    <w:rsid w:val="00B53F6F"/>
    <w:rsid w:val="00B54E40"/>
    <w:rsid w:val="00B554BF"/>
    <w:rsid w:val="00B55626"/>
    <w:rsid w:val="00B5676E"/>
    <w:rsid w:val="00B600BC"/>
    <w:rsid w:val="00B609C3"/>
    <w:rsid w:val="00B61298"/>
    <w:rsid w:val="00B6176A"/>
    <w:rsid w:val="00B6259E"/>
    <w:rsid w:val="00B637E9"/>
    <w:rsid w:val="00B6393F"/>
    <w:rsid w:val="00B63C0A"/>
    <w:rsid w:val="00B644B7"/>
    <w:rsid w:val="00B64F95"/>
    <w:rsid w:val="00B6608D"/>
    <w:rsid w:val="00B6666C"/>
    <w:rsid w:val="00B67A53"/>
    <w:rsid w:val="00B67CF1"/>
    <w:rsid w:val="00B70531"/>
    <w:rsid w:val="00B714D5"/>
    <w:rsid w:val="00B7170F"/>
    <w:rsid w:val="00B71DF0"/>
    <w:rsid w:val="00B727FD"/>
    <w:rsid w:val="00B72C12"/>
    <w:rsid w:val="00B7395A"/>
    <w:rsid w:val="00B73EA0"/>
    <w:rsid w:val="00B757F8"/>
    <w:rsid w:val="00B762F5"/>
    <w:rsid w:val="00B76C6B"/>
    <w:rsid w:val="00B80DB0"/>
    <w:rsid w:val="00B8189E"/>
    <w:rsid w:val="00B81BD1"/>
    <w:rsid w:val="00B82050"/>
    <w:rsid w:val="00B824AB"/>
    <w:rsid w:val="00B8296C"/>
    <w:rsid w:val="00B83263"/>
    <w:rsid w:val="00B835CC"/>
    <w:rsid w:val="00B836AF"/>
    <w:rsid w:val="00B83EE8"/>
    <w:rsid w:val="00B8401A"/>
    <w:rsid w:val="00B8428B"/>
    <w:rsid w:val="00B845AC"/>
    <w:rsid w:val="00B84FB2"/>
    <w:rsid w:val="00B86196"/>
    <w:rsid w:val="00B90197"/>
    <w:rsid w:val="00B909FB"/>
    <w:rsid w:val="00B90D96"/>
    <w:rsid w:val="00B90DB2"/>
    <w:rsid w:val="00B916EF"/>
    <w:rsid w:val="00B91ACE"/>
    <w:rsid w:val="00B924A6"/>
    <w:rsid w:val="00B92B78"/>
    <w:rsid w:val="00B92D7C"/>
    <w:rsid w:val="00B9307B"/>
    <w:rsid w:val="00B935DF"/>
    <w:rsid w:val="00B93848"/>
    <w:rsid w:val="00B9470C"/>
    <w:rsid w:val="00B94E0E"/>
    <w:rsid w:val="00B94E53"/>
    <w:rsid w:val="00B954DC"/>
    <w:rsid w:val="00B95988"/>
    <w:rsid w:val="00B97740"/>
    <w:rsid w:val="00B97A41"/>
    <w:rsid w:val="00BA0797"/>
    <w:rsid w:val="00BA0EE1"/>
    <w:rsid w:val="00BA112C"/>
    <w:rsid w:val="00BA1CCB"/>
    <w:rsid w:val="00BA1FA2"/>
    <w:rsid w:val="00BA2301"/>
    <w:rsid w:val="00BA2398"/>
    <w:rsid w:val="00BA268C"/>
    <w:rsid w:val="00BA3634"/>
    <w:rsid w:val="00BA3ABD"/>
    <w:rsid w:val="00BA4613"/>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2067"/>
    <w:rsid w:val="00BD3426"/>
    <w:rsid w:val="00BD4CB9"/>
    <w:rsid w:val="00BD5702"/>
    <w:rsid w:val="00BD5BC5"/>
    <w:rsid w:val="00BD6A24"/>
    <w:rsid w:val="00BD7006"/>
    <w:rsid w:val="00BD7B34"/>
    <w:rsid w:val="00BD7E1B"/>
    <w:rsid w:val="00BE0254"/>
    <w:rsid w:val="00BE0FEA"/>
    <w:rsid w:val="00BE1B66"/>
    <w:rsid w:val="00BE1CB8"/>
    <w:rsid w:val="00BE28C9"/>
    <w:rsid w:val="00BE2D7E"/>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2B0C"/>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96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1E77"/>
    <w:rsid w:val="00C22DBF"/>
    <w:rsid w:val="00C23EB4"/>
    <w:rsid w:val="00C247DC"/>
    <w:rsid w:val="00C25322"/>
    <w:rsid w:val="00C2699C"/>
    <w:rsid w:val="00C27B7A"/>
    <w:rsid w:val="00C27DF6"/>
    <w:rsid w:val="00C3168B"/>
    <w:rsid w:val="00C317DC"/>
    <w:rsid w:val="00C32184"/>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1A6"/>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204"/>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5CBE"/>
    <w:rsid w:val="00C76787"/>
    <w:rsid w:val="00C77DBA"/>
    <w:rsid w:val="00C811AB"/>
    <w:rsid w:val="00C81D34"/>
    <w:rsid w:val="00C8431B"/>
    <w:rsid w:val="00C859CA"/>
    <w:rsid w:val="00C865B7"/>
    <w:rsid w:val="00C865E5"/>
    <w:rsid w:val="00C86C9F"/>
    <w:rsid w:val="00C87874"/>
    <w:rsid w:val="00C90306"/>
    <w:rsid w:val="00C903C6"/>
    <w:rsid w:val="00C907B3"/>
    <w:rsid w:val="00C91806"/>
    <w:rsid w:val="00C92216"/>
    <w:rsid w:val="00C922E6"/>
    <w:rsid w:val="00C93137"/>
    <w:rsid w:val="00C93EE6"/>
    <w:rsid w:val="00C947C7"/>
    <w:rsid w:val="00C94A6E"/>
    <w:rsid w:val="00C94A90"/>
    <w:rsid w:val="00C94C49"/>
    <w:rsid w:val="00C9520A"/>
    <w:rsid w:val="00C965FA"/>
    <w:rsid w:val="00C9671D"/>
    <w:rsid w:val="00CA03D5"/>
    <w:rsid w:val="00CA0CA7"/>
    <w:rsid w:val="00CA10EE"/>
    <w:rsid w:val="00CA13BE"/>
    <w:rsid w:val="00CA14FB"/>
    <w:rsid w:val="00CA1932"/>
    <w:rsid w:val="00CA19CC"/>
    <w:rsid w:val="00CA1E73"/>
    <w:rsid w:val="00CA2396"/>
    <w:rsid w:val="00CA2511"/>
    <w:rsid w:val="00CA2621"/>
    <w:rsid w:val="00CA34A7"/>
    <w:rsid w:val="00CA3707"/>
    <w:rsid w:val="00CA43D7"/>
    <w:rsid w:val="00CA48FD"/>
    <w:rsid w:val="00CA57A6"/>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0AF"/>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3E8F"/>
    <w:rsid w:val="00CF52AB"/>
    <w:rsid w:val="00CF5439"/>
    <w:rsid w:val="00CF62BA"/>
    <w:rsid w:val="00CF6620"/>
    <w:rsid w:val="00CF678D"/>
    <w:rsid w:val="00CF67D4"/>
    <w:rsid w:val="00CF6B86"/>
    <w:rsid w:val="00CF7274"/>
    <w:rsid w:val="00CF7637"/>
    <w:rsid w:val="00CF7B26"/>
    <w:rsid w:val="00CF7B48"/>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77D"/>
    <w:rsid w:val="00D12C25"/>
    <w:rsid w:val="00D12D83"/>
    <w:rsid w:val="00D12DEF"/>
    <w:rsid w:val="00D138A5"/>
    <w:rsid w:val="00D13BF0"/>
    <w:rsid w:val="00D13E21"/>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360C0"/>
    <w:rsid w:val="00D367EE"/>
    <w:rsid w:val="00D42FA6"/>
    <w:rsid w:val="00D43219"/>
    <w:rsid w:val="00D444DE"/>
    <w:rsid w:val="00D448BF"/>
    <w:rsid w:val="00D4523D"/>
    <w:rsid w:val="00D45B3F"/>
    <w:rsid w:val="00D4649F"/>
    <w:rsid w:val="00D46D6C"/>
    <w:rsid w:val="00D47ED6"/>
    <w:rsid w:val="00D50208"/>
    <w:rsid w:val="00D50C85"/>
    <w:rsid w:val="00D50D54"/>
    <w:rsid w:val="00D531EC"/>
    <w:rsid w:val="00D55615"/>
    <w:rsid w:val="00D55C1C"/>
    <w:rsid w:val="00D56569"/>
    <w:rsid w:val="00D56A87"/>
    <w:rsid w:val="00D56D9E"/>
    <w:rsid w:val="00D57276"/>
    <w:rsid w:val="00D579F4"/>
    <w:rsid w:val="00D57AC1"/>
    <w:rsid w:val="00D57B81"/>
    <w:rsid w:val="00D6070C"/>
    <w:rsid w:val="00D61D7B"/>
    <w:rsid w:val="00D62F07"/>
    <w:rsid w:val="00D636F8"/>
    <w:rsid w:val="00D638C0"/>
    <w:rsid w:val="00D63A62"/>
    <w:rsid w:val="00D64233"/>
    <w:rsid w:val="00D643AE"/>
    <w:rsid w:val="00D64493"/>
    <w:rsid w:val="00D64626"/>
    <w:rsid w:val="00D648C7"/>
    <w:rsid w:val="00D6499D"/>
    <w:rsid w:val="00D64DF8"/>
    <w:rsid w:val="00D64EB4"/>
    <w:rsid w:val="00D65A57"/>
    <w:rsid w:val="00D65D27"/>
    <w:rsid w:val="00D66308"/>
    <w:rsid w:val="00D66464"/>
    <w:rsid w:val="00D66990"/>
    <w:rsid w:val="00D66CD8"/>
    <w:rsid w:val="00D67CF2"/>
    <w:rsid w:val="00D67E58"/>
    <w:rsid w:val="00D70A72"/>
    <w:rsid w:val="00D71053"/>
    <w:rsid w:val="00D714D0"/>
    <w:rsid w:val="00D71B94"/>
    <w:rsid w:val="00D7286E"/>
    <w:rsid w:val="00D7338F"/>
    <w:rsid w:val="00D737A4"/>
    <w:rsid w:val="00D73B56"/>
    <w:rsid w:val="00D73C5F"/>
    <w:rsid w:val="00D74D5D"/>
    <w:rsid w:val="00D75A78"/>
    <w:rsid w:val="00D75E72"/>
    <w:rsid w:val="00D766F8"/>
    <w:rsid w:val="00D76FD6"/>
    <w:rsid w:val="00D77863"/>
    <w:rsid w:val="00D778F1"/>
    <w:rsid w:val="00D802E4"/>
    <w:rsid w:val="00D810C2"/>
    <w:rsid w:val="00D812EB"/>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42A"/>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1A74"/>
    <w:rsid w:val="00DD55DA"/>
    <w:rsid w:val="00DD5E16"/>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6087"/>
    <w:rsid w:val="00DE71A8"/>
    <w:rsid w:val="00DE77FC"/>
    <w:rsid w:val="00DE7931"/>
    <w:rsid w:val="00DF01BE"/>
    <w:rsid w:val="00DF057D"/>
    <w:rsid w:val="00DF0CD0"/>
    <w:rsid w:val="00DF1DA8"/>
    <w:rsid w:val="00DF2D09"/>
    <w:rsid w:val="00DF3CF7"/>
    <w:rsid w:val="00DF6474"/>
    <w:rsid w:val="00DF7326"/>
    <w:rsid w:val="00E00DE3"/>
    <w:rsid w:val="00E00FE5"/>
    <w:rsid w:val="00E0212A"/>
    <w:rsid w:val="00E02400"/>
    <w:rsid w:val="00E0287C"/>
    <w:rsid w:val="00E028AC"/>
    <w:rsid w:val="00E031DD"/>
    <w:rsid w:val="00E03B41"/>
    <w:rsid w:val="00E04F5F"/>
    <w:rsid w:val="00E0500B"/>
    <w:rsid w:val="00E05811"/>
    <w:rsid w:val="00E05B0A"/>
    <w:rsid w:val="00E05EAB"/>
    <w:rsid w:val="00E064D0"/>
    <w:rsid w:val="00E0666E"/>
    <w:rsid w:val="00E068A1"/>
    <w:rsid w:val="00E068EB"/>
    <w:rsid w:val="00E06D3D"/>
    <w:rsid w:val="00E07594"/>
    <w:rsid w:val="00E106F8"/>
    <w:rsid w:val="00E10CA2"/>
    <w:rsid w:val="00E111A3"/>
    <w:rsid w:val="00E111BA"/>
    <w:rsid w:val="00E116F5"/>
    <w:rsid w:val="00E11A3F"/>
    <w:rsid w:val="00E129A5"/>
    <w:rsid w:val="00E12E35"/>
    <w:rsid w:val="00E12F08"/>
    <w:rsid w:val="00E13CE2"/>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694"/>
    <w:rsid w:val="00E27F78"/>
    <w:rsid w:val="00E3049C"/>
    <w:rsid w:val="00E31D5F"/>
    <w:rsid w:val="00E32282"/>
    <w:rsid w:val="00E323F7"/>
    <w:rsid w:val="00E3256F"/>
    <w:rsid w:val="00E328B4"/>
    <w:rsid w:val="00E332E4"/>
    <w:rsid w:val="00E33DD3"/>
    <w:rsid w:val="00E34DB9"/>
    <w:rsid w:val="00E35482"/>
    <w:rsid w:val="00E36DFA"/>
    <w:rsid w:val="00E4092E"/>
    <w:rsid w:val="00E40FF8"/>
    <w:rsid w:val="00E41CE9"/>
    <w:rsid w:val="00E422B2"/>
    <w:rsid w:val="00E42302"/>
    <w:rsid w:val="00E436F2"/>
    <w:rsid w:val="00E4433F"/>
    <w:rsid w:val="00E4470B"/>
    <w:rsid w:val="00E44EB0"/>
    <w:rsid w:val="00E45BF4"/>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82A"/>
    <w:rsid w:val="00E62BB6"/>
    <w:rsid w:val="00E62C65"/>
    <w:rsid w:val="00E63B4D"/>
    <w:rsid w:val="00E65850"/>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5BE8"/>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348"/>
    <w:rsid w:val="00EA18A9"/>
    <w:rsid w:val="00EA1AC8"/>
    <w:rsid w:val="00EA1E3C"/>
    <w:rsid w:val="00EA258D"/>
    <w:rsid w:val="00EA26EB"/>
    <w:rsid w:val="00EA3280"/>
    <w:rsid w:val="00EA6EC1"/>
    <w:rsid w:val="00EA7624"/>
    <w:rsid w:val="00EA7779"/>
    <w:rsid w:val="00EB1156"/>
    <w:rsid w:val="00EB1BB5"/>
    <w:rsid w:val="00EB20E8"/>
    <w:rsid w:val="00EB2119"/>
    <w:rsid w:val="00EB285D"/>
    <w:rsid w:val="00EB3760"/>
    <w:rsid w:val="00EB39D2"/>
    <w:rsid w:val="00EB3D81"/>
    <w:rsid w:val="00EB54E5"/>
    <w:rsid w:val="00EB76E9"/>
    <w:rsid w:val="00EB79E5"/>
    <w:rsid w:val="00EB7B0A"/>
    <w:rsid w:val="00EB7DF7"/>
    <w:rsid w:val="00EC141A"/>
    <w:rsid w:val="00EC148F"/>
    <w:rsid w:val="00EC21BB"/>
    <w:rsid w:val="00EC24B9"/>
    <w:rsid w:val="00EC25E1"/>
    <w:rsid w:val="00EC321E"/>
    <w:rsid w:val="00EC3631"/>
    <w:rsid w:val="00EC3B25"/>
    <w:rsid w:val="00EC3D0D"/>
    <w:rsid w:val="00EC3E9E"/>
    <w:rsid w:val="00EC3ECC"/>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6B7"/>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04CB"/>
    <w:rsid w:val="00EF4E14"/>
    <w:rsid w:val="00EF6214"/>
    <w:rsid w:val="00EF65B3"/>
    <w:rsid w:val="00EF6829"/>
    <w:rsid w:val="00EF6F95"/>
    <w:rsid w:val="00EF6FC5"/>
    <w:rsid w:val="00EF77A0"/>
    <w:rsid w:val="00F00D78"/>
    <w:rsid w:val="00F012BC"/>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CF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1C79"/>
    <w:rsid w:val="00F22278"/>
    <w:rsid w:val="00F22A3C"/>
    <w:rsid w:val="00F246FA"/>
    <w:rsid w:val="00F24D92"/>
    <w:rsid w:val="00F24E81"/>
    <w:rsid w:val="00F25920"/>
    <w:rsid w:val="00F25D7A"/>
    <w:rsid w:val="00F25E69"/>
    <w:rsid w:val="00F2716C"/>
    <w:rsid w:val="00F272D4"/>
    <w:rsid w:val="00F300BA"/>
    <w:rsid w:val="00F30D52"/>
    <w:rsid w:val="00F30F80"/>
    <w:rsid w:val="00F31C5B"/>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86CEE"/>
    <w:rsid w:val="00F90772"/>
    <w:rsid w:val="00F90E66"/>
    <w:rsid w:val="00F916BA"/>
    <w:rsid w:val="00F91A29"/>
    <w:rsid w:val="00F9382C"/>
    <w:rsid w:val="00F946D7"/>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CE6"/>
    <w:rsid w:val="00FA7F7C"/>
    <w:rsid w:val="00FB0326"/>
    <w:rsid w:val="00FB0D26"/>
    <w:rsid w:val="00FB1C18"/>
    <w:rsid w:val="00FB287F"/>
    <w:rsid w:val="00FB2E28"/>
    <w:rsid w:val="00FB3674"/>
    <w:rsid w:val="00FB3E2F"/>
    <w:rsid w:val="00FB3E8F"/>
    <w:rsid w:val="00FB48EB"/>
    <w:rsid w:val="00FB499D"/>
    <w:rsid w:val="00FB51B5"/>
    <w:rsid w:val="00FB5F80"/>
    <w:rsid w:val="00FB6016"/>
    <w:rsid w:val="00FB723C"/>
    <w:rsid w:val="00FB7BB7"/>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379D"/>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customStyle="1" w:styleId="UnresolvedMention2">
    <w:name w:val="Unresolved Mention2"/>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 w:type="character" w:styleId="UnresolvedMention">
    <w:name w:val="Unresolved Mention"/>
    <w:basedOn w:val="DefaultParagraphFont"/>
    <w:uiPriority w:val="99"/>
    <w:semiHidden/>
    <w:unhideWhenUsed/>
    <w:rsid w:val="002677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004BF-C0E1-4FEC-8112-708CD0E11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27</Pages>
  <Words>7702</Words>
  <Characters>43907</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Akerlof Berigan</cp:lastModifiedBy>
  <cp:revision>206</cp:revision>
  <cp:lastPrinted>2022-11-18T18:03:00Z</cp:lastPrinted>
  <dcterms:created xsi:type="dcterms:W3CDTF">2023-07-28T14:45:00Z</dcterms:created>
  <dcterms:modified xsi:type="dcterms:W3CDTF">2023-11-08T19:50:00Z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id="c4bKY1eh"/&gt;&lt;style id="http://www.zotero.org/styles/biological-conservation" hasBibliography="1" bibliographyStyleHasBeenSet="1"/&gt;&lt;prefs&gt;&lt;pref name="fieldType" value="Field"/&gt;&lt;/prefs&gt;&lt;/data&gt;</vt:lpwstr>
  </property>
</Properties>
</file>