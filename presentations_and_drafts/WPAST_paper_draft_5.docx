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70A8D2" w14:textId="00A5E045" w:rsidR="000943D8" w:rsidRPr="000943D8" w:rsidRDefault="000943D8" w:rsidP="004245DE">
      <w:pPr>
        <w:spacing w:line="480" w:lineRule="auto"/>
        <w:rPr>
          <w:i/>
          <w:iCs/>
        </w:rPr>
      </w:pPr>
      <w:r w:rsidRPr="000943D8">
        <w:rPr>
          <w:i/>
          <w:iCs/>
        </w:rPr>
        <w:t xml:space="preserve">Joint </w:t>
      </w:r>
      <w:r w:rsidR="002D683F">
        <w:rPr>
          <w:i/>
          <w:iCs/>
        </w:rPr>
        <w:t>breeding and migratory season</w:t>
      </w:r>
      <w:r w:rsidRPr="000943D8">
        <w:rPr>
          <w:i/>
          <w:iCs/>
        </w:rPr>
        <w:t xml:space="preserve"> species distribution models </w:t>
      </w:r>
      <w:r w:rsidR="00763CC1">
        <w:rPr>
          <w:i/>
          <w:iCs/>
        </w:rPr>
        <w:t>better</w:t>
      </w:r>
      <w:r w:rsidR="009C486D">
        <w:rPr>
          <w:i/>
          <w:iCs/>
        </w:rPr>
        <w:t xml:space="preserve"> </w:t>
      </w:r>
      <w:r w:rsidRPr="000943D8">
        <w:rPr>
          <w:i/>
          <w:iCs/>
        </w:rPr>
        <w:t>facilitate habitat conservation for a short distance migratory bird</w:t>
      </w:r>
    </w:p>
    <w:p w14:paraId="26095CFA" w14:textId="77777777" w:rsidR="004245DE" w:rsidRPr="004245DE" w:rsidRDefault="004245DE" w:rsidP="004245DE">
      <w:pPr>
        <w:spacing w:line="480" w:lineRule="auto"/>
      </w:pPr>
      <w:r w:rsidRPr="004245DE">
        <w:t>Target: Journal of Applied Ecology</w:t>
      </w:r>
    </w:p>
    <w:p w14:paraId="7C933A29" w14:textId="77777777" w:rsidR="00652562" w:rsidRDefault="005318C0" w:rsidP="00652562">
      <w:pPr>
        <w:spacing w:line="480" w:lineRule="auto"/>
        <w:rPr>
          <w:b/>
          <w:bCs/>
        </w:rPr>
      </w:pPr>
      <w:r w:rsidRPr="000943D8">
        <w:rPr>
          <w:b/>
          <w:bCs/>
        </w:rPr>
        <w:t>Introduction</w:t>
      </w:r>
    </w:p>
    <w:p w14:paraId="0DC5C39A" w14:textId="179DFDB5" w:rsidR="00531823" w:rsidRDefault="00D73B56" w:rsidP="00652562">
      <w:pPr>
        <w:spacing w:line="480" w:lineRule="auto"/>
      </w:pPr>
      <w:r>
        <w:t xml:space="preserve">Species distribution models </w:t>
      </w:r>
      <w:r w:rsidR="00B37BF5">
        <w:t>are</w:t>
      </w:r>
      <w:r w:rsidR="00D138A5">
        <w:t xml:space="preserve"> </w:t>
      </w:r>
      <w:r w:rsidR="004C188D">
        <w:t xml:space="preserve">frequently used to </w:t>
      </w:r>
      <w:r w:rsidR="00D138A5">
        <w:t>convert</w:t>
      </w:r>
      <w:r w:rsidR="00F05678">
        <w:t xml:space="preserve"> data</w:t>
      </w:r>
      <w:r w:rsidR="00D138A5">
        <w:t xml:space="preserve"> about species </w:t>
      </w:r>
      <w:r w:rsidR="007155D5">
        <w:t>occurrence</w:t>
      </w:r>
      <w:r w:rsidR="00F05678">
        <w:t xml:space="preserve"> and habitat associations</w:t>
      </w:r>
      <w:r w:rsidR="00D138A5">
        <w:t xml:space="preserve"> into tools </w:t>
      </w:r>
      <w:r w:rsidR="00E77A87">
        <w:t>to</w:t>
      </w:r>
      <w:r w:rsidR="00D138A5">
        <w:t xml:space="preserve"> assist conservation decision-making</w:t>
      </w:r>
      <w:r w:rsidR="0053652B">
        <w:t xml:space="preserve"> (</w:t>
      </w:r>
      <w:commentRangeStart w:id="0"/>
      <w:r w:rsidR="0053652B">
        <w:t>Miller 2010</w:t>
      </w:r>
      <w:commentRangeEnd w:id="0"/>
      <w:r w:rsidR="0053652B">
        <w:rPr>
          <w:rStyle w:val="CommentReference"/>
        </w:rPr>
        <w:commentReference w:id="0"/>
      </w:r>
      <w:r w:rsidR="0053652B">
        <w:t>)</w:t>
      </w:r>
      <w:r w:rsidR="00D138A5">
        <w:t>.</w:t>
      </w:r>
      <w:r w:rsidR="00046BE1">
        <w:t xml:space="preserve"> </w:t>
      </w:r>
      <w:r w:rsidR="00046BE1" w:rsidRPr="00CA19CC">
        <w:t>However</w:t>
      </w:r>
      <w:r w:rsidR="00046BE1">
        <w:t xml:space="preserve">, </w:t>
      </w:r>
      <w:r w:rsidR="00DB48C8">
        <w:t>species distribution models</w:t>
      </w:r>
      <w:r w:rsidR="00766BD5">
        <w:t xml:space="preserve"> are known to have issues with</w:t>
      </w:r>
      <w:r w:rsidR="00531823">
        <w:t xml:space="preserve"> spatial</w:t>
      </w:r>
      <w:r w:rsidR="00766BD5">
        <w:t xml:space="preserve"> transferability</w:t>
      </w:r>
      <w:r w:rsidR="00531823">
        <w:t>,</w:t>
      </w:r>
      <w:r w:rsidR="000059B8">
        <w:t xml:space="preserve"> where </w:t>
      </w:r>
      <w:r w:rsidR="00585E20">
        <w:t xml:space="preserve">species distribution models </w:t>
      </w:r>
      <w:r w:rsidR="00CD135C">
        <w:t xml:space="preserve">may not be reflective of animal distributions </w:t>
      </w:r>
      <w:r w:rsidR="00531823">
        <w:t>in other parts of their range</w:t>
      </w:r>
      <w:r w:rsidR="001B681A">
        <w:t xml:space="preserve"> </w:t>
      </w:r>
      <w:r w:rsidR="00531823">
        <w:t>(</w:t>
      </w:r>
      <w:r w:rsidR="006F786C">
        <w:t xml:space="preserve">spatial transferability; </w:t>
      </w:r>
      <w:r w:rsidR="00D91418">
        <w:t>Randin et al. 2006</w:t>
      </w:r>
      <w:r w:rsidR="00531823">
        <w:t>)</w:t>
      </w:r>
      <w:r w:rsidR="00FA5861">
        <w:t xml:space="preserve">, or </w:t>
      </w:r>
      <w:r w:rsidR="006F786C">
        <w:t>for predicting species distributions into the future</w:t>
      </w:r>
      <w:r w:rsidR="003D3175">
        <w:t xml:space="preserve"> (</w:t>
      </w:r>
      <w:r w:rsidR="006F786C">
        <w:t xml:space="preserve">temporal transferability; </w:t>
      </w:r>
      <w:r w:rsidR="003D3175">
        <w:t>Dobrowski et al. 2011)</w:t>
      </w:r>
      <w:r w:rsidR="00C76787">
        <w:t>.</w:t>
      </w:r>
      <w:r w:rsidR="00AC7E08">
        <w:t xml:space="preserve"> </w:t>
      </w:r>
      <w:r w:rsidR="00531823">
        <w:t xml:space="preserve">We posit that </w:t>
      </w:r>
      <w:r w:rsidR="00064489">
        <w:t xml:space="preserve">an </w:t>
      </w:r>
      <w:r w:rsidR="000D6C7D">
        <w:t xml:space="preserve">additional subcategory of </w:t>
      </w:r>
      <w:r w:rsidR="00AB5822">
        <w:t>temporal trans</w:t>
      </w:r>
      <w:r w:rsidR="007729F9">
        <w:t>ferability exists</w:t>
      </w:r>
      <w:r w:rsidR="00FB0326">
        <w:t xml:space="preserve">, called cross-seasonal transferability, for species </w:t>
      </w:r>
      <w:r w:rsidR="001A623F">
        <w:t>which have differ</w:t>
      </w:r>
      <w:r w:rsidR="006F3170">
        <w:t>ing</w:t>
      </w:r>
      <w:r w:rsidR="001A623F">
        <w:t xml:space="preserve"> habitat use </w:t>
      </w:r>
      <w:r w:rsidR="00A3555D">
        <w:t>between seasons or life stages.</w:t>
      </w:r>
      <w:r w:rsidR="00A159CB">
        <w:t xml:space="preserve"> Wildlife science has a long history </w:t>
      </w:r>
      <w:r w:rsidR="003E343B">
        <w:t xml:space="preserve">of bias towards studying animals during the breeding season, which </w:t>
      </w:r>
      <w:r w:rsidR="00857A01">
        <w:t xml:space="preserve">neglects the </w:t>
      </w:r>
      <w:r w:rsidR="00DB19F3">
        <w:t xml:space="preserve">value of </w:t>
      </w:r>
      <w:r w:rsidR="00CF52AB">
        <w:t>non-breeding habitat for survival</w:t>
      </w:r>
      <w:r w:rsidR="00A61D17">
        <w:t xml:space="preserve"> and carry-over effects into the breeding season </w:t>
      </w:r>
      <w:r w:rsidR="00857A01">
        <w:t>(Marra paper tk).</w:t>
      </w:r>
      <w:r w:rsidR="003E343B">
        <w:t xml:space="preserve"> </w:t>
      </w:r>
      <w:r w:rsidR="005422CC">
        <w:t xml:space="preserve">By building species distribution models </w:t>
      </w:r>
      <w:r w:rsidR="00412032">
        <w:t xml:space="preserve">which focus solely on the breeding season, and neglect </w:t>
      </w:r>
      <w:r w:rsidR="001E3351">
        <w:t xml:space="preserve">habitat which </w:t>
      </w:r>
      <w:r w:rsidR="00271AB2">
        <w:t xml:space="preserve">may be important in the non-breeding season and in early life stages, </w:t>
      </w:r>
      <w:r w:rsidR="006F4F3D">
        <w:t xml:space="preserve">we </w:t>
      </w:r>
      <w:r w:rsidR="00221E7C">
        <w:t xml:space="preserve">underestimate critical </w:t>
      </w:r>
      <w:r w:rsidR="00997B8A">
        <w:t xml:space="preserve">facets of these animal’s habitats and have the potential to overestimate the range of potential habitat for </w:t>
      </w:r>
      <w:r w:rsidR="00D16F3D">
        <w:t>some species.</w:t>
      </w:r>
    </w:p>
    <w:p w14:paraId="2D38FB1A" w14:textId="25445C96" w:rsidR="00EB285D" w:rsidRDefault="007E0A11" w:rsidP="004F6DD4">
      <w:pPr>
        <w:spacing w:line="480" w:lineRule="auto"/>
        <w:ind w:firstLine="720"/>
      </w:pPr>
      <w:r>
        <w:t xml:space="preserve">Migratory birds are potentially vulnerable to issues </w:t>
      </w:r>
      <w:r w:rsidR="00401F22">
        <w:t>of cross-seasonal</w:t>
      </w:r>
      <w:r>
        <w:t xml:space="preserve"> transferability, </w:t>
      </w:r>
      <w:r w:rsidR="005A5E36">
        <w:t xml:space="preserve">as they </w:t>
      </w:r>
      <w:r w:rsidR="00A37AE6">
        <w:t xml:space="preserve">use different </w:t>
      </w:r>
      <w:r w:rsidR="00326079">
        <w:t xml:space="preserve">geographic </w:t>
      </w:r>
      <w:r w:rsidR="004D2E28">
        <w:t>areas</w:t>
      </w:r>
      <w:r w:rsidR="00A37AE6">
        <w:t xml:space="preserve"> </w:t>
      </w:r>
      <w:r w:rsidR="00C73228">
        <w:t>throughout their annual cycle that can be coarsely divided into</w:t>
      </w:r>
      <w:r w:rsidR="00A37AE6">
        <w:t xml:space="preserve"> breeding, wintering, and migratory </w:t>
      </w:r>
      <w:r w:rsidR="004F6DD4">
        <w:t>seasons</w:t>
      </w:r>
      <w:r w:rsidR="00A37AE6">
        <w:t xml:space="preserve"> (</w:t>
      </w:r>
      <w:r w:rsidR="00D71053">
        <w:t>Marra et al. 2015</w:t>
      </w:r>
      <w:r w:rsidR="00A37AE6">
        <w:t>).</w:t>
      </w:r>
      <w:r w:rsidR="0030757B">
        <w:t xml:space="preserve"> </w:t>
      </w:r>
      <w:r w:rsidR="009E6496">
        <w:t xml:space="preserve">Resource requirements frequently differ </w:t>
      </w:r>
      <w:r w:rsidR="006275E6">
        <w:t>among</w:t>
      </w:r>
      <w:r w:rsidR="009E6496">
        <w:t xml:space="preserve"> these three seasons</w:t>
      </w:r>
      <w:r w:rsidR="00214092">
        <w:t xml:space="preserve">, which frequently results in birds using </w:t>
      </w:r>
      <w:r w:rsidR="00114725">
        <w:t>fundamentally different types of habitat in each season</w:t>
      </w:r>
      <w:r w:rsidR="009E6496">
        <w:t xml:space="preserve"> (</w:t>
      </w:r>
      <w:commentRangeStart w:id="1"/>
      <w:commentRangeStart w:id="2"/>
      <w:r w:rsidR="009E6496" w:rsidRPr="000943D8">
        <w:rPr>
          <w:noProof/>
        </w:rPr>
        <w:t>Allen et al. 2020, Stanley et al. 2021</w:t>
      </w:r>
      <w:commentRangeEnd w:id="1"/>
      <w:r w:rsidR="009E6496">
        <w:rPr>
          <w:rStyle w:val="CommentReference"/>
        </w:rPr>
        <w:commentReference w:id="1"/>
      </w:r>
      <w:commentRangeEnd w:id="2"/>
      <w:r w:rsidR="000B2022">
        <w:rPr>
          <w:rStyle w:val="CommentReference"/>
        </w:rPr>
        <w:commentReference w:id="2"/>
      </w:r>
      <w:r w:rsidR="009E6496">
        <w:t>)</w:t>
      </w:r>
      <w:r w:rsidR="00C72122">
        <w:t xml:space="preserve">. </w:t>
      </w:r>
      <w:r w:rsidR="00D75E72">
        <w:t xml:space="preserve">Despite </w:t>
      </w:r>
      <w:r w:rsidR="00EB285D">
        <w:t>differences in habitat,</w:t>
      </w:r>
      <w:r w:rsidR="001F2F87">
        <w:t xml:space="preserve"> there are </w:t>
      </w:r>
      <w:r w:rsidR="002F14AB">
        <w:t xml:space="preserve">circumstances in which </w:t>
      </w:r>
      <w:r w:rsidR="004C2051">
        <w:t>breeding, wintering, and migratory</w:t>
      </w:r>
      <w:r w:rsidR="00C12CC0">
        <w:t xml:space="preserve"> </w:t>
      </w:r>
      <w:r w:rsidR="004C2051">
        <w:t>habitat may occur in</w:t>
      </w:r>
      <w:r w:rsidR="00C12CC0">
        <w:t xml:space="preserve"> the same region, </w:t>
      </w:r>
      <w:r w:rsidR="00C12CC0">
        <w:lastRenderedPageBreak/>
        <w:t>especially for short-distance migrants</w:t>
      </w:r>
      <w:r w:rsidR="00377229">
        <w:t xml:space="preserve"> </w:t>
      </w:r>
      <w:r w:rsidR="00276F26">
        <w:t>(ex. American woodcock, Figure 1).</w:t>
      </w:r>
      <w:r w:rsidR="0030577B">
        <w:t xml:space="preserve"> </w:t>
      </w:r>
      <w:r w:rsidR="00EB285D">
        <w:rPr>
          <w:noProof/>
        </w:rPr>
        <w:t xml:space="preserve">This would necessitate creating separate distribution models for each </w:t>
      </w:r>
      <w:r w:rsidR="003B3C5F">
        <w:rPr>
          <w:noProof/>
        </w:rPr>
        <w:t xml:space="preserve">overlaping </w:t>
      </w:r>
      <w:r w:rsidR="00380161">
        <w:rPr>
          <w:noProof/>
        </w:rPr>
        <w:t>season</w:t>
      </w:r>
      <w:r w:rsidR="00EB285D">
        <w:rPr>
          <w:noProof/>
        </w:rPr>
        <w:t xml:space="preserve">, and </w:t>
      </w:r>
      <w:r w:rsidR="003B3C5F">
        <w:rPr>
          <w:noProof/>
        </w:rPr>
        <w:t>approaches to</w:t>
      </w:r>
      <w:r w:rsidR="00EB285D">
        <w:rPr>
          <w:noProof/>
        </w:rPr>
        <w:t xml:space="preserve"> incorporat</w:t>
      </w:r>
      <w:r w:rsidR="00033DC0">
        <w:rPr>
          <w:noProof/>
        </w:rPr>
        <w:t>e</w:t>
      </w:r>
      <w:r w:rsidR="003B3C5F">
        <w:rPr>
          <w:noProof/>
        </w:rPr>
        <w:t xml:space="preserve"> multiple mod</w:t>
      </w:r>
      <w:r w:rsidR="00033DC0">
        <w:rPr>
          <w:noProof/>
        </w:rPr>
        <w:t>el</w:t>
      </w:r>
      <w:r w:rsidR="003B3C5F">
        <w:rPr>
          <w:noProof/>
        </w:rPr>
        <w:t>s</w:t>
      </w:r>
      <w:r w:rsidR="00033DC0">
        <w:rPr>
          <w:noProof/>
        </w:rPr>
        <w:t xml:space="preserve"> </w:t>
      </w:r>
      <w:r w:rsidR="00EB285D">
        <w:rPr>
          <w:noProof/>
        </w:rPr>
        <w:t>into</w:t>
      </w:r>
      <w:r w:rsidR="003B3C5F">
        <w:rPr>
          <w:noProof/>
        </w:rPr>
        <w:t xml:space="preserve"> the management </w:t>
      </w:r>
      <w:r w:rsidR="00EB285D">
        <w:rPr>
          <w:noProof/>
        </w:rPr>
        <w:t>decision</w:t>
      </w:r>
      <w:r w:rsidR="003B3C5F">
        <w:rPr>
          <w:noProof/>
        </w:rPr>
        <w:t xml:space="preserve"> process</w:t>
      </w:r>
      <w:r w:rsidR="00EB285D">
        <w:rPr>
          <w:noProof/>
        </w:rPr>
        <w:t>.</w:t>
      </w:r>
    </w:p>
    <w:p w14:paraId="3358DB05" w14:textId="6ABFDB26" w:rsidR="0075356C" w:rsidRDefault="007B2748" w:rsidP="00EF77A0">
      <w:pPr>
        <w:spacing w:line="480" w:lineRule="auto"/>
        <w:ind w:firstLine="720"/>
      </w:pPr>
      <w:r>
        <w:t xml:space="preserve">Spatial decision support systems (SDSS) </w:t>
      </w:r>
      <w:r w:rsidR="00E42302">
        <w:t xml:space="preserve">may provide </w:t>
      </w:r>
      <w:r w:rsidR="00DB38EA">
        <w:t xml:space="preserve">a useful mechanism to combine distribution models from </w:t>
      </w:r>
      <w:r w:rsidR="00C1297A">
        <w:t xml:space="preserve">multiple </w:t>
      </w:r>
      <w:r w:rsidR="00221680">
        <w:t>seasons</w:t>
      </w:r>
      <w:r w:rsidR="00C1297A">
        <w:t xml:space="preserve"> of the full annual cycle during the </w:t>
      </w:r>
      <w:r w:rsidR="00DB3CB7">
        <w:t xml:space="preserve">decision-making process. </w:t>
      </w:r>
      <w:r w:rsidR="00E5133C">
        <w:t>SDSS</w:t>
      </w:r>
      <w:r w:rsidR="005F46B7">
        <w:t xml:space="preserve"> </w:t>
      </w:r>
      <w:r w:rsidR="00032504">
        <w:t>utilize user-friendly</w:t>
      </w:r>
      <w:r w:rsidR="005F46B7">
        <w:t xml:space="preserve">, interactive toolsets </w:t>
      </w:r>
      <w:r w:rsidR="00483F2E">
        <w:t>to</w:t>
      </w:r>
      <w:r w:rsidR="005F46B7">
        <w:t xml:space="preserve"> guide users through making a set of spatial prioritization decisions. SDSS frequently come as extensions of existing geographic information systems such as Arc</w:t>
      </w:r>
      <w:r w:rsidR="0075356C">
        <w:t>Map</w:t>
      </w:r>
      <w:r w:rsidR="005F46B7">
        <w:t xml:space="preserve"> (</w:t>
      </w:r>
      <w:r w:rsidR="004163FA">
        <w:t>McConnell &amp; Burger</w:t>
      </w:r>
      <w:r w:rsidR="00311CA2">
        <w:t xml:space="preserve"> 2011</w:t>
      </w:r>
      <w:r w:rsidR="005F46B7">
        <w:t xml:space="preserve">), but the learning curve and </w:t>
      </w:r>
      <w:r w:rsidR="007E58EE">
        <w:t>costs</w:t>
      </w:r>
      <w:r w:rsidR="005F46B7">
        <w:t xml:space="preserve"> associated with professional geographic information systems can often be an impediment to reaching the intended user base</w:t>
      </w:r>
      <w:r w:rsidR="00A70A71">
        <w:t xml:space="preserve"> (Harper 2006)</w:t>
      </w:r>
      <w:r w:rsidR="005F46B7">
        <w:t xml:space="preserve">. The </w:t>
      </w:r>
      <w:r w:rsidR="00BC42CD">
        <w:t>widespread adoption</w:t>
      </w:r>
      <w:r w:rsidR="005F46B7">
        <w:t xml:space="preserve"> of interactive online mapping</w:t>
      </w:r>
      <w:r w:rsidR="00CB249E">
        <w:t xml:space="preserve"> tools</w:t>
      </w:r>
      <w:r w:rsidR="005F46B7">
        <w:t xml:space="preserve">, such as the leaflet </w:t>
      </w:r>
      <w:commentRangeStart w:id="3"/>
      <w:commentRangeStart w:id="4"/>
      <w:r w:rsidR="005F46B7">
        <w:t xml:space="preserve">javascript library </w:t>
      </w:r>
      <w:r w:rsidR="00CB249E">
        <w:t xml:space="preserve">and </w:t>
      </w:r>
      <w:r w:rsidR="0075356C">
        <w:t>ArcGIS Online</w:t>
      </w:r>
      <w:r w:rsidR="005F46B7">
        <w:t xml:space="preserve">, has </w:t>
      </w:r>
      <w:commentRangeEnd w:id="3"/>
      <w:r w:rsidR="008202E2">
        <w:rPr>
          <w:rStyle w:val="CommentReference"/>
        </w:rPr>
        <w:commentReference w:id="3"/>
      </w:r>
      <w:commentRangeEnd w:id="4"/>
      <w:r w:rsidR="000B4230">
        <w:rPr>
          <w:rStyle w:val="CommentReference"/>
        </w:rPr>
        <w:commentReference w:id="4"/>
      </w:r>
      <w:r w:rsidR="005F46B7">
        <w:t xml:space="preserve">greatly expanded custom built SDSS that are accessible via a web browser and can be easily used by </w:t>
      </w:r>
      <w:r w:rsidR="00FE7093">
        <w:t>decision makers</w:t>
      </w:r>
      <w:r w:rsidR="005F46B7">
        <w:t xml:space="preserve"> with little additional training (</w:t>
      </w:r>
      <w:r w:rsidR="00DE0215" w:rsidRPr="00DE0215">
        <w:t>Sugumaran</w:t>
      </w:r>
      <w:r w:rsidR="00DE0215">
        <w:t xml:space="preserve"> &amp; </w:t>
      </w:r>
      <w:r w:rsidR="00DE0215" w:rsidRPr="00DE0215">
        <w:t>Sugumaran</w:t>
      </w:r>
      <w:r w:rsidR="00DE0215">
        <w:t xml:space="preserve"> 2007</w:t>
      </w:r>
      <w:r w:rsidR="005F46B7">
        <w:t>).</w:t>
      </w:r>
      <w:r w:rsidR="00A2056C">
        <w:t xml:space="preserve"> </w:t>
      </w:r>
    </w:p>
    <w:p w14:paraId="34D2E3FE" w14:textId="0F252B6D" w:rsidR="00B06C79" w:rsidRDefault="002A73F9" w:rsidP="00B06C79">
      <w:pPr>
        <w:spacing w:line="480" w:lineRule="auto"/>
        <w:ind w:firstLine="720"/>
      </w:pPr>
      <w:r>
        <w:t xml:space="preserve">SDSS </w:t>
      </w:r>
      <w:r w:rsidR="000E2878">
        <w:t>provide a</w:t>
      </w:r>
      <w:r w:rsidR="008129DC">
        <w:t>n interface</w:t>
      </w:r>
      <w:r w:rsidR="000E2878">
        <w:t xml:space="preserve"> </w:t>
      </w:r>
      <w:r w:rsidR="00A96659">
        <w:t xml:space="preserve">which </w:t>
      </w:r>
      <w:r w:rsidR="008129DC">
        <w:t>allows user</w:t>
      </w:r>
      <w:r w:rsidR="006D1250">
        <w:t>s</w:t>
      </w:r>
      <w:r w:rsidR="00A96659">
        <w:t xml:space="preserve"> to interact with multiple </w:t>
      </w:r>
      <w:r w:rsidR="00573FAE">
        <w:t>spatial data layers</w:t>
      </w:r>
      <w:r w:rsidR="00FB499D">
        <w:t>, such as species distribution models.</w:t>
      </w:r>
      <w:r w:rsidR="002A23F7">
        <w:t xml:space="preserve"> </w:t>
      </w:r>
      <w:r w:rsidR="00F80801">
        <w:t>In circumstances where spe</w:t>
      </w:r>
      <w:r w:rsidR="00C32427">
        <w:t xml:space="preserve">cies distribution models have low cross-seasonal transferability, SDSS can also be used to </w:t>
      </w:r>
      <w:r w:rsidR="00667484">
        <w:t xml:space="preserve">compensate </w:t>
      </w:r>
      <w:r w:rsidR="00A6635B">
        <w:t xml:space="preserve">by incorporating </w:t>
      </w:r>
      <w:r w:rsidR="002A23F7">
        <w:t xml:space="preserve">multiple season-specific </w:t>
      </w:r>
      <w:r w:rsidR="00A6635B">
        <w:t>species distribution models into the decision-making process.</w:t>
      </w:r>
      <w:r w:rsidR="00850C09">
        <w:t xml:space="preserve"> </w:t>
      </w:r>
      <w:r w:rsidR="003F10B6">
        <w:t xml:space="preserve">An SDSS approach might allow for </w:t>
      </w:r>
      <w:r w:rsidR="004C0880">
        <w:t xml:space="preserve">species distribution models from different seasons to be combined into </w:t>
      </w:r>
      <w:r w:rsidR="009D28F0">
        <w:t xml:space="preserve">a single predictive layer </w:t>
      </w:r>
      <w:r w:rsidR="002A1EDF">
        <w:t>using user-specified weights</w:t>
      </w:r>
      <w:r w:rsidR="007A22E5">
        <w:t>.</w:t>
      </w:r>
      <w:r w:rsidR="009D28F0">
        <w:t xml:space="preserve"> </w:t>
      </w:r>
      <w:r w:rsidR="00B06C79">
        <w:t xml:space="preserve">For example, a user </w:t>
      </w:r>
      <w:r w:rsidR="003C7F3D">
        <w:t xml:space="preserve">might want to </w:t>
      </w:r>
      <w:r w:rsidR="00676C18">
        <w:t xml:space="preserve">primarily </w:t>
      </w:r>
      <w:r w:rsidR="00B06C79">
        <w:t>conserv</w:t>
      </w:r>
      <w:r w:rsidR="003C7F3D">
        <w:t>e</w:t>
      </w:r>
      <w:r w:rsidR="00B06C79">
        <w:t xml:space="preserve"> breeding habitat</w:t>
      </w:r>
      <w:r w:rsidR="00676C18">
        <w:t xml:space="preserve"> for a species and c</w:t>
      </w:r>
      <w:r w:rsidR="00B06C79">
        <w:t>onserve migratory habitat as a secondary objective</w:t>
      </w:r>
      <w:r w:rsidR="00F246FA">
        <w:t xml:space="preserve">. </w:t>
      </w:r>
      <w:r w:rsidR="0074407B">
        <w:t>Using an</w:t>
      </w:r>
      <w:r w:rsidR="00B06C79">
        <w:t xml:space="preserve"> SDSS</w:t>
      </w:r>
      <w:r w:rsidR="0074407B">
        <w:t>, the user</w:t>
      </w:r>
      <w:r w:rsidR="00B06C79">
        <w:t xml:space="preserve"> </w:t>
      </w:r>
      <w:r w:rsidR="0074407B">
        <w:t xml:space="preserve">could </w:t>
      </w:r>
      <w:r w:rsidR="00B06C79">
        <w:t xml:space="preserve">weight a breeding season species distribution model to 70% and a migratory season species distribution model to 30% and output a single predictive habitat layer that prioritized management areas according to the user’s </w:t>
      </w:r>
      <w:r w:rsidR="00F1592A">
        <w:t xml:space="preserve">seasonal </w:t>
      </w:r>
      <w:r w:rsidR="00B06C79">
        <w:t>management objectives.</w:t>
      </w:r>
    </w:p>
    <w:p w14:paraId="76B9B8B5" w14:textId="4E7D9E55" w:rsidR="00FC1F23" w:rsidRDefault="00976362" w:rsidP="005B3B74">
      <w:pPr>
        <w:spacing w:line="480" w:lineRule="auto"/>
        <w:ind w:firstLine="720"/>
      </w:pPr>
      <w:r>
        <w:lastRenderedPageBreak/>
        <w:t>H</w:t>
      </w:r>
      <w:r w:rsidR="00CE545B">
        <w:t>ere we demonstrate</w:t>
      </w:r>
      <w:r w:rsidR="009F6CFD">
        <w:t xml:space="preserve"> </w:t>
      </w:r>
      <w:r w:rsidR="009C0814">
        <w:t>a</w:t>
      </w:r>
      <w:r w:rsidR="00252968">
        <w:t xml:space="preserve"> SDSS framework for </w:t>
      </w:r>
      <w:r w:rsidR="00F77BA0">
        <w:t xml:space="preserve">users to spatially prioritize land conservation </w:t>
      </w:r>
      <w:r w:rsidR="009C0814">
        <w:t xml:space="preserve">while accommodating the cross-seasonal transferability necessary to capture </w:t>
      </w:r>
      <w:r w:rsidR="00F77BA0">
        <w:t xml:space="preserve">multiple </w:t>
      </w:r>
      <w:r>
        <w:t>seasons</w:t>
      </w:r>
      <w:r w:rsidR="00F77BA0">
        <w:t xml:space="preserve"> of a </w:t>
      </w:r>
      <w:r w:rsidR="00BE0FEA">
        <w:t xml:space="preserve">migratory bird’s full annual cycle. </w:t>
      </w:r>
      <w:r w:rsidR="000943D8" w:rsidRPr="000943D8">
        <w:t>Our case study</w:t>
      </w:r>
      <w:r w:rsidR="002F4F46">
        <w:t xml:space="preserve"> is</w:t>
      </w:r>
      <w:r w:rsidR="000943D8" w:rsidRPr="000943D8">
        <w:t xml:space="preserve"> focuse</w:t>
      </w:r>
      <w:r w:rsidR="002F4F46">
        <w:t>d</w:t>
      </w:r>
      <w:r w:rsidR="000943D8" w:rsidRPr="000943D8">
        <w:t xml:space="preserve"> on American </w:t>
      </w:r>
      <w:r w:rsidR="00212324">
        <w:t>w</w:t>
      </w:r>
      <w:r w:rsidR="000943D8" w:rsidRPr="000943D8">
        <w:t>oodcock (</w:t>
      </w:r>
      <w:r w:rsidR="000943D8" w:rsidRPr="000943D8">
        <w:rPr>
          <w:i/>
          <w:iCs/>
        </w:rPr>
        <w:t>Scolopax minor</w:t>
      </w:r>
      <w:r w:rsidR="000943D8" w:rsidRPr="000943D8">
        <w:rPr>
          <w:iCs/>
        </w:rPr>
        <w:t>;</w:t>
      </w:r>
      <w:r w:rsidR="000943D8" w:rsidRPr="000943D8">
        <w:rPr>
          <w:i/>
          <w:iCs/>
        </w:rPr>
        <w:t xml:space="preserve"> </w:t>
      </w:r>
      <w:r w:rsidR="000943D8" w:rsidRPr="000943D8">
        <w:rPr>
          <w:iCs/>
        </w:rPr>
        <w:t>hereinafter woodcock</w:t>
      </w:r>
      <w:r w:rsidR="000943D8" w:rsidRPr="000943D8">
        <w:t xml:space="preserve">) in the state of Pennsylvania, USA. Woodcock are short distance migrants </w:t>
      </w:r>
      <w:r w:rsidR="009C0814">
        <w:t>with</w:t>
      </w:r>
      <w:r w:rsidR="000943D8" w:rsidRPr="000943D8">
        <w:t xml:space="preserve"> extensive overlap </w:t>
      </w:r>
      <w:r w:rsidR="005E3F9B">
        <w:t>among</w:t>
      </w:r>
      <w:r w:rsidR="000943D8" w:rsidRPr="000943D8">
        <w:t xml:space="preserve"> migratory, breeding, and wintering ranges (</w:t>
      </w:r>
      <w:r w:rsidR="00E56B99">
        <w:t>F</w:t>
      </w:r>
      <w:r w:rsidR="000943D8" w:rsidRPr="000943D8">
        <w:t>ig</w:t>
      </w:r>
      <w:r w:rsidR="00E56B99">
        <w:t>. 1</w:t>
      </w:r>
      <w:r w:rsidR="000943D8" w:rsidRPr="000943D8">
        <w:t>)</w:t>
      </w:r>
      <w:r w:rsidR="005D5FC8">
        <w:t>, and fundamentally different habitat</w:t>
      </w:r>
      <w:r w:rsidR="009C0814">
        <w:t xml:space="preserve"> requirements</w:t>
      </w:r>
      <w:r w:rsidR="005D5FC8">
        <w:t xml:space="preserve"> </w:t>
      </w:r>
      <w:r w:rsidR="009C0814">
        <w:t xml:space="preserve">among </w:t>
      </w:r>
      <w:r w:rsidR="00C907B3">
        <w:t>seasons</w:t>
      </w:r>
      <w:r w:rsidR="005D5FC8">
        <w:t xml:space="preserve"> (Myatt and Krementz 20</w:t>
      </w:r>
      <w:r w:rsidR="00F00D78">
        <w:t>07</w:t>
      </w:r>
      <w:r w:rsidR="005D5FC8">
        <w:t>, Allen et al. 2020).</w:t>
      </w:r>
      <w:r w:rsidR="00AD7DB1" w:rsidRPr="000943D8">
        <w:t xml:space="preserve"> </w:t>
      </w:r>
      <w:r w:rsidR="000943D8" w:rsidRPr="000943D8">
        <w:t xml:space="preserve">Pennsylvania provides </w:t>
      </w:r>
      <w:r w:rsidR="005D5FC8">
        <w:t xml:space="preserve">breeding habitat for an estimated </w:t>
      </w:r>
      <w:r w:rsidR="00604375">
        <w:t>2.3</w:t>
      </w:r>
      <w:r w:rsidR="005D5FC8">
        <w:t xml:space="preserve">% of </w:t>
      </w:r>
      <w:r w:rsidR="005E3F9B">
        <w:t xml:space="preserve">the global </w:t>
      </w:r>
      <w:r w:rsidR="005D5FC8">
        <w:t xml:space="preserve">woodcock </w:t>
      </w:r>
      <w:r w:rsidR="005E3F9B">
        <w:t>population</w:t>
      </w:r>
      <w:r w:rsidR="006F5B10">
        <w:t xml:space="preserve"> (52,400 birds)</w:t>
      </w:r>
      <w:r w:rsidR="005D5FC8">
        <w:t xml:space="preserve">, but it potentially provides migratory stopover habitat for a much larger </w:t>
      </w:r>
      <w:r w:rsidR="005E3F9B">
        <w:t xml:space="preserve">proportion </w:t>
      </w:r>
      <w:r w:rsidR="005D5FC8">
        <w:t xml:space="preserve">of </w:t>
      </w:r>
      <w:r w:rsidR="00B123A0">
        <w:t>woodcock that breed throughout the northeastern United States and eastern Canada (3</w:t>
      </w:r>
      <w:r w:rsidR="006F5B10">
        <w:t>0</w:t>
      </w:r>
      <w:r w:rsidR="00B123A0">
        <w:t>.</w:t>
      </w:r>
      <w:r w:rsidR="006F5B10">
        <w:t>5</w:t>
      </w:r>
      <w:r w:rsidR="00B123A0">
        <w:t>%</w:t>
      </w:r>
      <w:r w:rsidR="006F5B10">
        <w:t>, 684,500 birds</w:t>
      </w:r>
      <w:r w:rsidR="00B123A0">
        <w:t>; Kelley et al. 2008)</w:t>
      </w:r>
      <w:r w:rsidR="005D5FC8">
        <w:t xml:space="preserve">. Therefore, managing for woodcock habitat in both the breeding and migratory </w:t>
      </w:r>
      <w:r w:rsidR="005E3F9B">
        <w:t xml:space="preserve">stages </w:t>
      </w:r>
      <w:r w:rsidR="005D5FC8">
        <w:t>have been identified as priorities by the Pennsylvania Game Commission</w:t>
      </w:r>
      <w:r w:rsidR="001C460E">
        <w:t>, and</w:t>
      </w:r>
      <w:r w:rsidR="005D5FC8">
        <w:t xml:space="preserve"> </w:t>
      </w:r>
      <w:r w:rsidR="001C460E">
        <w:t xml:space="preserve">our goal was to develop a SSDS </w:t>
      </w:r>
      <w:r w:rsidR="005D5FC8">
        <w:t xml:space="preserve">tool </w:t>
      </w:r>
      <w:r w:rsidR="00291777">
        <w:t xml:space="preserve">to aid managers considering trade-offs between </w:t>
      </w:r>
      <w:r w:rsidR="005D5FC8">
        <w:t>those priorities</w:t>
      </w:r>
      <w:r w:rsidR="001C460E">
        <w:t>. We used</w:t>
      </w:r>
      <w:r w:rsidR="005D5FC8">
        <w:t xml:space="preserve"> a </w:t>
      </w:r>
      <w:r w:rsidR="0098610F">
        <w:t>multi-season habitat modeling</w:t>
      </w:r>
      <w:r w:rsidR="000943D8" w:rsidRPr="000943D8">
        <w:t xml:space="preserve"> framework to</w:t>
      </w:r>
      <w:r w:rsidR="001C460E">
        <w:t xml:space="preserve"> predict the distribution of </w:t>
      </w:r>
      <w:r w:rsidR="000943D8" w:rsidRPr="000943D8">
        <w:t>migratory and breeding habitat</w:t>
      </w:r>
      <w:r w:rsidR="00291777">
        <w:t>s</w:t>
      </w:r>
      <w:r w:rsidR="001C460E">
        <w:t>, which we</w:t>
      </w:r>
      <w:r w:rsidR="005E3F9B">
        <w:t xml:space="preserve"> </w:t>
      </w:r>
      <w:r w:rsidR="001C460E">
        <w:t>combine in a SSDS</w:t>
      </w:r>
      <w:r w:rsidR="000943D8" w:rsidRPr="000943D8">
        <w:t xml:space="preserve"> for habitat prioritization. By identifying</w:t>
      </w:r>
      <w:r w:rsidR="0016224D">
        <w:t xml:space="preserve"> areas that might meet joint objectives to conserve </w:t>
      </w:r>
      <w:r w:rsidR="005B3B74">
        <w:t>habitat during multiple seasons</w:t>
      </w:r>
      <w:r w:rsidR="000943D8" w:rsidRPr="000943D8">
        <w:t>, users could improve full annual cycle conservation and more efficiently allocate management resources.</w:t>
      </w:r>
    </w:p>
    <w:p w14:paraId="60312B56" w14:textId="01A8B097" w:rsidR="00AE0214" w:rsidRPr="000943D8" w:rsidRDefault="00DA7E4D" w:rsidP="00DA7E4D">
      <w:pPr>
        <w:spacing w:line="480" w:lineRule="auto"/>
        <w:jc w:val="center"/>
      </w:pPr>
      <w:r>
        <w:rPr>
          <w:noProof/>
        </w:rPr>
        <w:lastRenderedPageBreak/>
        <w:drawing>
          <wp:inline distT="0" distB="0" distL="0" distR="0" wp14:anchorId="290749E5" wp14:editId="0639129F">
            <wp:extent cx="4581525" cy="4581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81525" cy="4581525"/>
                    </a:xfrm>
                    <a:prstGeom prst="rect">
                      <a:avLst/>
                    </a:prstGeom>
                    <a:noFill/>
                    <a:ln>
                      <a:noFill/>
                    </a:ln>
                  </pic:spPr>
                </pic:pic>
              </a:graphicData>
            </a:graphic>
          </wp:inline>
        </w:drawing>
      </w:r>
    </w:p>
    <w:p w14:paraId="087F28B8" w14:textId="18742A9A" w:rsidR="00763C03" w:rsidRDefault="00AB2288" w:rsidP="004245DE">
      <w:pPr>
        <w:spacing w:line="480" w:lineRule="auto"/>
      </w:pPr>
      <w:r>
        <w:t xml:space="preserve">Figure 1. </w:t>
      </w:r>
      <w:r w:rsidR="006831A5">
        <w:t>Seasonal r</w:t>
      </w:r>
      <w:r w:rsidR="00F73A5E">
        <w:t>ange</w:t>
      </w:r>
      <w:r w:rsidR="006831A5">
        <w:t>s</w:t>
      </w:r>
      <w:r w:rsidR="00F73A5E">
        <w:t xml:space="preserve"> </w:t>
      </w:r>
      <w:r w:rsidR="006831A5">
        <w:t xml:space="preserve">and </w:t>
      </w:r>
      <w:r w:rsidR="0006297B">
        <w:t xml:space="preserve">hypothetical </w:t>
      </w:r>
      <w:r w:rsidR="00961CF4">
        <w:t xml:space="preserve">migration </w:t>
      </w:r>
      <w:r w:rsidR="006831A5">
        <w:t xml:space="preserve">routes </w:t>
      </w:r>
      <w:r w:rsidR="00F73A5E">
        <w:t xml:space="preserve">of American </w:t>
      </w:r>
      <w:r w:rsidR="00886E8C">
        <w:t>w</w:t>
      </w:r>
      <w:r w:rsidR="00F73A5E">
        <w:t>oodcock</w:t>
      </w:r>
      <w:r w:rsidR="00041A55">
        <w:t>.</w:t>
      </w:r>
      <w:r w:rsidR="009265B8">
        <w:t xml:space="preserve"> </w:t>
      </w:r>
      <w:r w:rsidR="00763C03">
        <w:t xml:space="preserve">Seasonal ranges </w:t>
      </w:r>
      <w:r w:rsidR="0016376E">
        <w:t xml:space="preserve">were delineated by </w:t>
      </w:r>
      <w:r w:rsidR="005B769A">
        <w:t xml:space="preserve">eBird’s Status and Trends </w:t>
      </w:r>
      <w:r w:rsidR="001F703B">
        <w:t>project</w:t>
      </w:r>
      <w:r w:rsidR="005B769A">
        <w:t xml:space="preserve"> (</w:t>
      </w:r>
      <w:r w:rsidR="00C0104F">
        <w:t>Fink et al. 2022</w:t>
      </w:r>
      <w:r w:rsidR="005B769A">
        <w:t>)</w:t>
      </w:r>
      <w:r w:rsidR="00961CF4" w:rsidRPr="00961CF4">
        <w:t xml:space="preserve"> </w:t>
      </w:r>
      <w:r w:rsidR="00961CF4">
        <w:t>using citizen science data</w:t>
      </w:r>
      <w:r w:rsidR="005F5DA4">
        <w:t xml:space="preserve">. </w:t>
      </w:r>
      <w:r w:rsidR="00961CF4">
        <w:t>Migration</w:t>
      </w:r>
      <w:r w:rsidR="005F5DA4">
        <w:t xml:space="preserve"> routes</w:t>
      </w:r>
      <w:r w:rsidR="004F5830">
        <w:t xml:space="preserve"> </w:t>
      </w:r>
      <w:r w:rsidR="00B97A41">
        <w:t>illustrate</w:t>
      </w:r>
      <w:r w:rsidR="004F5830">
        <w:t xml:space="preserve"> </w:t>
      </w:r>
      <w:r w:rsidR="00B97A41">
        <w:t>potential connections between eastern (dashed line), central (solid line), and western (dotted line) population</w:t>
      </w:r>
      <w:r w:rsidR="00961CF4">
        <w:t xml:space="preserve"> segments.</w:t>
      </w:r>
      <w:r w:rsidR="00FE45ED">
        <w:t xml:space="preserve"> Migrat</w:t>
      </w:r>
      <w:r w:rsidR="00961CF4">
        <w:t>ion</w:t>
      </w:r>
      <w:r w:rsidR="00FE45ED">
        <w:t xml:space="preserve"> r</w:t>
      </w:r>
      <w:r w:rsidR="004F5830">
        <w:t>outes were</w:t>
      </w:r>
      <w:r w:rsidR="005F5DA4">
        <w:t xml:space="preserve"> originally proposed by </w:t>
      </w:r>
      <w:r w:rsidR="00DD679A">
        <w:t xml:space="preserve">Glasgow </w:t>
      </w:r>
      <w:r w:rsidR="00A50634">
        <w:t>(1958)</w:t>
      </w:r>
      <w:r w:rsidR="00FE45ED">
        <w:t xml:space="preserve"> and </w:t>
      </w:r>
      <w:r w:rsidR="0050576C">
        <w:t>were later reproduced</w:t>
      </w:r>
      <w:r w:rsidR="00AB714C">
        <w:t xml:space="preserve"> </w:t>
      </w:r>
      <w:r w:rsidR="00A50634">
        <w:t>by</w:t>
      </w:r>
      <w:r w:rsidR="00AB714C">
        <w:t xml:space="preserve"> Moore et </w:t>
      </w:r>
      <w:r w:rsidR="008123EF">
        <w:t>al. (2019)</w:t>
      </w:r>
      <w:r w:rsidR="00AB714C">
        <w:t>.</w:t>
      </w:r>
      <w:r w:rsidR="006B5DBD">
        <w:t xml:space="preserve"> Inset illustrates </w:t>
      </w:r>
      <w:r w:rsidR="0029342C">
        <w:t>multiple</w:t>
      </w:r>
      <w:r w:rsidR="00EB7B0A">
        <w:t xml:space="preserve"> migrat</w:t>
      </w:r>
      <w:r w:rsidR="00961CF4">
        <w:t>ion</w:t>
      </w:r>
      <w:r w:rsidR="00EB7B0A">
        <w:t xml:space="preserve"> routes </w:t>
      </w:r>
      <w:r w:rsidR="00961CF4">
        <w:t>intersect</w:t>
      </w:r>
      <w:r w:rsidR="0029342C">
        <w:t>ing</w:t>
      </w:r>
      <w:r w:rsidR="00961CF4">
        <w:t xml:space="preserve"> with the </w:t>
      </w:r>
      <w:r w:rsidR="00740527">
        <w:t xml:space="preserve">breeding </w:t>
      </w:r>
      <w:r w:rsidR="00961CF4">
        <w:t xml:space="preserve">range </w:t>
      </w:r>
      <w:r w:rsidR="00740527">
        <w:t xml:space="preserve">in </w:t>
      </w:r>
      <w:r w:rsidR="00EB7B0A">
        <w:t>the state of Pennsylvania</w:t>
      </w:r>
      <w:r w:rsidR="00886E8C">
        <w:t>.</w:t>
      </w:r>
    </w:p>
    <w:p w14:paraId="60C8BFFD" w14:textId="381880B7" w:rsidR="006C7437" w:rsidRDefault="006C7437" w:rsidP="004245DE">
      <w:pPr>
        <w:spacing w:line="480" w:lineRule="auto"/>
      </w:pPr>
    </w:p>
    <w:p w14:paraId="303B677F" w14:textId="77777777" w:rsidR="005318C0" w:rsidRPr="00427616" w:rsidRDefault="005318C0" w:rsidP="004245DE">
      <w:pPr>
        <w:spacing w:line="480" w:lineRule="auto"/>
        <w:rPr>
          <w:b/>
          <w:bCs/>
        </w:rPr>
      </w:pPr>
      <w:commentRangeStart w:id="5"/>
      <w:r w:rsidRPr="00427616">
        <w:rPr>
          <w:b/>
          <w:bCs/>
        </w:rPr>
        <w:t>Methods</w:t>
      </w:r>
    </w:p>
    <w:p w14:paraId="71FE48DA" w14:textId="77777777" w:rsidR="005318C0" w:rsidRPr="00427616" w:rsidRDefault="005318C0" w:rsidP="00427616">
      <w:pPr>
        <w:spacing w:line="480" w:lineRule="auto"/>
        <w:rPr>
          <w:i/>
          <w:iCs/>
        </w:rPr>
      </w:pPr>
      <w:r w:rsidRPr="00427616">
        <w:rPr>
          <w:i/>
          <w:iCs/>
        </w:rPr>
        <w:t>Breeding season species distribution model</w:t>
      </w:r>
      <w:commentRangeEnd w:id="5"/>
      <w:r w:rsidR="00C468DF">
        <w:rPr>
          <w:rStyle w:val="CommentReference"/>
        </w:rPr>
        <w:commentReference w:id="5"/>
      </w:r>
    </w:p>
    <w:p w14:paraId="433DCB9B" w14:textId="15B89FEF" w:rsidR="008B72FB" w:rsidRDefault="008074B7" w:rsidP="00427616">
      <w:pPr>
        <w:spacing w:line="480" w:lineRule="auto"/>
      </w:pPr>
      <w:r>
        <w:lastRenderedPageBreak/>
        <w:t>W</w:t>
      </w:r>
      <w:r w:rsidR="005318C0">
        <w:t xml:space="preserve">e </w:t>
      </w:r>
      <w:r w:rsidR="008B72FB">
        <w:t>modelled distribution of woodcock habitat during the breeding season</w:t>
      </w:r>
      <w:r w:rsidR="001C460E">
        <w:t xml:space="preserve"> (March</w:t>
      </w:r>
      <w:r w:rsidR="001C460E">
        <w:rPr>
          <w:rFonts w:cs="Calibri"/>
        </w:rPr>
        <w:t>–</w:t>
      </w:r>
      <w:r w:rsidR="001C460E">
        <w:t>May)</w:t>
      </w:r>
      <w:r w:rsidR="008B72FB">
        <w:t xml:space="preserve"> u</w:t>
      </w:r>
      <w:r w:rsidR="005318C0">
        <w:t>s</w:t>
      </w:r>
      <w:r>
        <w:t>ing</w:t>
      </w:r>
      <w:r w:rsidR="008B72FB">
        <w:t xml:space="preserve"> survey data collected as part of the </w:t>
      </w:r>
      <w:r w:rsidR="001C460E">
        <w:t>federally-coordinated American</w:t>
      </w:r>
      <w:r w:rsidR="005318C0">
        <w:t xml:space="preserve"> Woodcock Singing Ground Survey</w:t>
      </w:r>
      <w:r w:rsidR="00E129A5">
        <w:t xml:space="preserve"> </w:t>
      </w:r>
      <w:r w:rsidR="00277C78" w:rsidRPr="00277C78">
        <w:rPr>
          <w:noProof/>
        </w:rPr>
        <w:t>(Seamans and Rau 2020)</w:t>
      </w:r>
      <w:r w:rsidR="00277C78">
        <w:t xml:space="preserve"> </w:t>
      </w:r>
      <w:r w:rsidR="005318C0">
        <w:t xml:space="preserve">and </w:t>
      </w:r>
      <w:r w:rsidR="001C460E">
        <w:t xml:space="preserve">through additional state-level monitoring conducted by </w:t>
      </w:r>
      <w:r w:rsidR="005318C0">
        <w:t>the Pennsylvania Game Commission</w:t>
      </w:r>
      <w:r w:rsidR="008B72FB">
        <w:t xml:space="preserve">. </w:t>
      </w:r>
      <w:r w:rsidR="001C460E">
        <w:t>S</w:t>
      </w:r>
      <w:r w:rsidR="008B72FB">
        <w:t xml:space="preserve">urveys </w:t>
      </w:r>
      <w:r w:rsidR="005318C0">
        <w:t>consist</w:t>
      </w:r>
      <w:r w:rsidR="00515854">
        <w:t>ed</w:t>
      </w:r>
      <w:r w:rsidR="005318C0">
        <w:t xml:space="preserve"> of </w:t>
      </w:r>
      <w:r w:rsidR="009D46A2">
        <w:t>5.76 km</w:t>
      </w:r>
      <w:r w:rsidR="005318C0">
        <w:t xml:space="preserve"> routes </w:t>
      </w:r>
      <w:r w:rsidR="00CD24E8">
        <w:t>with</w:t>
      </w:r>
      <w:r w:rsidR="005318C0">
        <w:t xml:space="preserve"> </w:t>
      </w:r>
      <w:r w:rsidR="009D46A2">
        <w:t>10</w:t>
      </w:r>
      <w:r w:rsidR="005318C0">
        <w:t xml:space="preserve"> </w:t>
      </w:r>
      <w:r w:rsidR="00277C78">
        <w:t>evenly spaced</w:t>
      </w:r>
      <w:r w:rsidR="005318C0">
        <w:t xml:space="preserve"> points</w:t>
      </w:r>
      <w:r w:rsidR="008B72FB">
        <w:t>, where observers listened for woodcock calls during their crepuscular breeding display</w:t>
      </w:r>
      <w:r w:rsidR="00CD24E8">
        <w:t xml:space="preserve">. </w:t>
      </w:r>
      <w:commentRangeStart w:id="6"/>
      <w:commentRangeStart w:id="7"/>
      <w:commentRangeStart w:id="8"/>
      <w:commentRangeStart w:id="9"/>
      <w:r w:rsidR="005E59BC">
        <w:t>Presence</w:t>
      </w:r>
      <w:r w:rsidR="005318C0">
        <w:t xml:space="preserve"> </w:t>
      </w:r>
      <w:r w:rsidR="00515854">
        <w:t>wa</w:t>
      </w:r>
      <w:r w:rsidR="00CD24E8">
        <w:t xml:space="preserve">s </w:t>
      </w:r>
      <w:r w:rsidR="005318C0">
        <w:t xml:space="preserve">determined at each point based on whether male displays were </w:t>
      </w:r>
      <w:r w:rsidR="005E59BC">
        <w:t xml:space="preserve">recorded </w:t>
      </w:r>
      <w:r w:rsidR="005318C0">
        <w:t xml:space="preserve">during </w:t>
      </w:r>
      <w:r w:rsidR="00877F10">
        <w:t>2-minute</w:t>
      </w:r>
      <w:r w:rsidR="005318C0">
        <w:t xml:space="preserve"> interval</w:t>
      </w:r>
      <w:r w:rsidR="001C460E">
        <w:t>s</w:t>
      </w:r>
      <w:r w:rsidR="005318C0">
        <w:t xml:space="preserve"> </w:t>
      </w:r>
      <w:r w:rsidR="009D46A2">
        <w:t>shortly after</w:t>
      </w:r>
      <w:r w:rsidR="005318C0">
        <w:t xml:space="preserve"> dusk</w:t>
      </w:r>
      <w:r w:rsidR="00427616">
        <w:t xml:space="preserve">. </w:t>
      </w:r>
      <w:commentRangeEnd w:id="6"/>
      <w:r w:rsidR="00EB1156">
        <w:rPr>
          <w:rStyle w:val="CommentReference"/>
        </w:rPr>
        <w:commentReference w:id="6"/>
      </w:r>
      <w:commentRangeEnd w:id="7"/>
      <w:r w:rsidR="00D246E1">
        <w:rPr>
          <w:rStyle w:val="CommentReference"/>
        </w:rPr>
        <w:commentReference w:id="7"/>
      </w:r>
      <w:commentRangeEnd w:id="8"/>
      <w:r w:rsidR="004B7BB7">
        <w:rPr>
          <w:rStyle w:val="CommentReference"/>
        </w:rPr>
        <w:commentReference w:id="8"/>
      </w:r>
      <w:commentRangeEnd w:id="9"/>
      <w:r w:rsidR="00EA7779">
        <w:rPr>
          <w:rStyle w:val="CommentReference"/>
        </w:rPr>
        <w:commentReference w:id="9"/>
      </w:r>
      <w:r w:rsidR="00754550">
        <w:t xml:space="preserve">Singing Ground Survey routes were randomly distributed (Clark 1970), while Pennsylvania surveys were </w:t>
      </w:r>
      <w:r w:rsidR="001C460E">
        <w:t xml:space="preserve">located purposefully </w:t>
      </w:r>
      <w:r w:rsidR="005318C0">
        <w:t xml:space="preserve">near state gamelands or in areas where managers believe woodcock occupancy </w:t>
      </w:r>
      <w:r w:rsidR="001C460E">
        <w:t>wa</w:t>
      </w:r>
      <w:r w:rsidR="001E1BB6">
        <w:t>s</w:t>
      </w:r>
      <w:r w:rsidR="005318C0">
        <w:t xml:space="preserve"> likely</w:t>
      </w:r>
      <w:r w:rsidR="00427616">
        <w:t xml:space="preserve">. </w:t>
      </w:r>
      <w:r w:rsidR="005318C0">
        <w:t xml:space="preserve">We </w:t>
      </w:r>
      <w:r w:rsidR="001C460E">
        <w:t>used survey data collected</w:t>
      </w:r>
      <w:r w:rsidR="005318C0">
        <w:t xml:space="preserve"> from 20</w:t>
      </w:r>
      <w:r w:rsidR="007C19E1">
        <w:t>16</w:t>
      </w:r>
      <w:r w:rsidR="00F3465B">
        <w:t>–</w:t>
      </w:r>
      <w:r w:rsidR="005318C0">
        <w:t>20</w:t>
      </w:r>
      <w:r w:rsidR="007C19E1">
        <w:t>20</w:t>
      </w:r>
      <w:r w:rsidR="001C460E">
        <w:t>, and distilled records</w:t>
      </w:r>
      <w:r w:rsidR="005318C0">
        <w:t xml:space="preserve"> to presence</w:t>
      </w:r>
      <w:r w:rsidR="001C460E">
        <w:t xml:space="preserve"> or likely </w:t>
      </w:r>
      <w:r w:rsidR="005318C0">
        <w:t xml:space="preserve">absence </w:t>
      </w:r>
      <w:r w:rsidR="00754550">
        <w:t>based on detection of at least one male during the 5-year period.</w:t>
      </w:r>
      <w:r w:rsidR="005318C0">
        <w:t xml:space="preserve"> </w:t>
      </w:r>
    </w:p>
    <w:p w14:paraId="7AFAED9E" w14:textId="5F0DBB38" w:rsidR="00571558" w:rsidRDefault="00790AB6" w:rsidP="00427616">
      <w:pPr>
        <w:spacing w:line="480" w:lineRule="auto"/>
      </w:pPr>
      <w:r>
        <w:tab/>
      </w:r>
      <w:r w:rsidR="008B72FB">
        <w:t>We selected e</w:t>
      </w:r>
      <w:r w:rsidR="005318C0">
        <w:t xml:space="preserve">xplanatory variables </w:t>
      </w:r>
      <w:r w:rsidR="008B72FB">
        <w:t xml:space="preserve">with </w:t>
      </w:r>
      <w:r w:rsidR="005318C0">
        <w:t xml:space="preserve">presumed </w:t>
      </w:r>
      <w:r w:rsidR="008B72FB">
        <w:t>relevance</w:t>
      </w:r>
      <w:r w:rsidR="005318C0">
        <w:t xml:space="preserve"> to woodcock habitat</w:t>
      </w:r>
      <w:r w:rsidR="00616618">
        <w:t xml:space="preserve"> associations</w:t>
      </w:r>
      <w:r w:rsidR="001C460E">
        <w:t xml:space="preserve">, </w:t>
      </w:r>
      <w:r w:rsidR="00BB1357">
        <w:t xml:space="preserve">with suites of variables </w:t>
      </w:r>
      <w:r w:rsidR="00EE555D">
        <w:t xml:space="preserve">including </w:t>
      </w:r>
      <w:r w:rsidR="00427616">
        <w:t>land use/land cover</w:t>
      </w:r>
      <w:r w:rsidR="00EE555D">
        <w:t xml:space="preserve">, </w:t>
      </w:r>
      <w:r w:rsidR="00427616">
        <w:t>forest successional class,</w:t>
      </w:r>
      <w:r w:rsidR="00940C43">
        <w:t xml:space="preserve"> topography</w:t>
      </w:r>
      <w:r w:rsidR="00427616">
        <w:t>,</w:t>
      </w:r>
      <w:r w:rsidR="0006491D">
        <w:t xml:space="preserve"> region, and</w:t>
      </w:r>
      <w:r w:rsidR="00FE74A7">
        <w:t xml:space="preserve"> </w:t>
      </w:r>
      <w:r w:rsidR="00FE74A7" w:rsidRPr="008D7A4F">
        <w:t xml:space="preserve">soil </w:t>
      </w:r>
      <w:r w:rsidR="00E068A1">
        <w:t>moisture</w:t>
      </w:r>
      <w:r w:rsidR="00F83185">
        <w:t xml:space="preserve"> (Table A1)</w:t>
      </w:r>
      <w:r w:rsidR="00427616">
        <w:t xml:space="preserve">. We additionally </w:t>
      </w:r>
      <w:r w:rsidR="00F83185">
        <w:t xml:space="preserve">calculated </w:t>
      </w:r>
      <w:r w:rsidR="00427616">
        <w:t>l</w:t>
      </w:r>
      <w:r w:rsidR="005318C0">
        <w:t>andscape metrics from the landscapemetrics package</w:t>
      </w:r>
      <w:r w:rsidR="007C19E1">
        <w:t xml:space="preserve"> </w:t>
      </w:r>
      <w:r w:rsidR="007C19E1" w:rsidRPr="007C19E1">
        <w:rPr>
          <w:noProof/>
        </w:rPr>
        <w:t>(Hesselbarth et al. 2019</w:t>
      </w:r>
      <w:commentRangeStart w:id="10"/>
      <w:commentRangeStart w:id="11"/>
      <w:r w:rsidR="007C19E1" w:rsidRPr="007C19E1">
        <w:rPr>
          <w:noProof/>
        </w:rPr>
        <w:t>)</w:t>
      </w:r>
      <w:r w:rsidR="001C460E">
        <w:rPr>
          <w:noProof/>
        </w:rPr>
        <w:t xml:space="preserve"> in program R (</w:t>
      </w:r>
      <w:r w:rsidR="00BD5702">
        <w:t>R Core Team 2022</w:t>
      </w:r>
      <w:r w:rsidR="001C460E">
        <w:rPr>
          <w:noProof/>
        </w:rPr>
        <w:t>), which</w:t>
      </w:r>
      <w:r w:rsidR="00FE74A7">
        <w:t xml:space="preserve"> </w:t>
      </w:r>
      <w:commentRangeEnd w:id="10"/>
      <w:r w:rsidR="001C460E">
        <w:rPr>
          <w:rStyle w:val="CommentReference"/>
        </w:rPr>
        <w:commentReference w:id="10"/>
      </w:r>
      <w:commentRangeEnd w:id="11"/>
      <w:r w:rsidR="00F3465B">
        <w:rPr>
          <w:rStyle w:val="CommentReference"/>
        </w:rPr>
        <w:commentReference w:id="11"/>
      </w:r>
      <w:r w:rsidR="005318C0">
        <w:t>represent</w:t>
      </w:r>
      <w:r w:rsidR="001C460E">
        <w:t>ed</w:t>
      </w:r>
      <w:r w:rsidR="005318C0">
        <w:t xml:space="preserve"> landscape composition and configuration.</w:t>
      </w:r>
      <w:r w:rsidR="00427616">
        <w:t xml:space="preserve"> </w:t>
      </w:r>
      <w:r w:rsidR="005318C0">
        <w:t xml:space="preserve">To generate </w:t>
      </w:r>
      <w:r w:rsidR="00806A81">
        <w:t>composition</w:t>
      </w:r>
      <w:r w:rsidR="005318C0">
        <w:t xml:space="preserve"> metrics, </w:t>
      </w:r>
      <w:r w:rsidR="008A376C">
        <w:t>we resampled the</w:t>
      </w:r>
      <w:r w:rsidR="005318C0">
        <w:t xml:space="preserve"> </w:t>
      </w:r>
      <w:r w:rsidR="00754550">
        <w:t>National Land Cover Dataset</w:t>
      </w:r>
      <w:r w:rsidR="005318C0">
        <w:t xml:space="preserve"> to </w:t>
      </w:r>
      <w:r w:rsidR="008A376C">
        <w:t>a</w:t>
      </w:r>
      <w:r w:rsidR="005318C0">
        <w:t xml:space="preserve"> 90m </w:t>
      </w:r>
      <w:r w:rsidR="00824D7F">
        <w:t>resolution</w:t>
      </w:r>
      <w:r w:rsidR="005318C0">
        <w:t xml:space="preserve">, and then </w:t>
      </w:r>
      <w:r w:rsidR="00255AA0">
        <w:t xml:space="preserve">calculated the percent of each cover type within </w:t>
      </w:r>
      <w:r w:rsidR="002262A3">
        <w:t>a</w:t>
      </w:r>
      <w:r w:rsidR="00CD24E8">
        <w:t xml:space="preserve"> 500m, 1km, 5km, and 10km </w:t>
      </w:r>
      <w:r w:rsidR="002262A3">
        <w:t>radius</w:t>
      </w:r>
      <w:r w:rsidR="00824D7F">
        <w:t xml:space="preserve"> for each pixel</w:t>
      </w:r>
      <w:r w:rsidR="00CD24E8">
        <w:t>.</w:t>
      </w:r>
      <w:r w:rsidR="00287DB1">
        <w:t xml:space="preserve"> For configuration metrics, we </w:t>
      </w:r>
      <w:r w:rsidR="002262A3">
        <w:t xml:space="preserve">used the National Land Cover Dataset to create a </w:t>
      </w:r>
      <w:r w:rsidR="00287DB1">
        <w:t xml:space="preserve">binary forest/non-forest layer </w:t>
      </w:r>
      <w:r w:rsidR="00931640">
        <w:t xml:space="preserve">which </w:t>
      </w:r>
      <w:r w:rsidR="00AA697D">
        <w:t xml:space="preserve">we </w:t>
      </w:r>
      <w:r w:rsidR="00824D7F">
        <w:t xml:space="preserve">resampled to a </w:t>
      </w:r>
      <w:r w:rsidR="00806A81">
        <w:t xml:space="preserve">90m </w:t>
      </w:r>
      <w:r w:rsidR="00824D7F">
        <w:t>resolution</w:t>
      </w:r>
      <w:r w:rsidR="00806A81">
        <w:t xml:space="preserve">, and then </w:t>
      </w:r>
      <w:r w:rsidR="00BB2B61">
        <w:t>calculated</w:t>
      </w:r>
      <w:r w:rsidR="00806A81">
        <w:t xml:space="preserve"> the appropriate </w:t>
      </w:r>
      <w:r w:rsidR="00BB2B61">
        <w:t xml:space="preserve">configuration metric within a </w:t>
      </w:r>
      <w:r w:rsidR="00806A81">
        <w:t xml:space="preserve">500m, 1km, 5km, and 10km </w:t>
      </w:r>
      <w:r w:rsidR="007067C0">
        <w:t>radius of each pixel</w:t>
      </w:r>
    </w:p>
    <w:p w14:paraId="0C63F0CC" w14:textId="77777777" w:rsidR="00571558" w:rsidRDefault="00571558">
      <w:pPr>
        <w:spacing w:after="0" w:line="240" w:lineRule="auto"/>
      </w:pPr>
      <w:r>
        <w:br w:type="page"/>
      </w:r>
    </w:p>
    <w:p w14:paraId="1BAF8AE5" w14:textId="077AC854" w:rsidR="006A1F78" w:rsidRDefault="006A1F78" w:rsidP="00427616">
      <w:pPr>
        <w:spacing w:line="480" w:lineRule="auto"/>
      </w:pPr>
      <w:r w:rsidRPr="006A1F78">
        <w:lastRenderedPageBreak/>
        <w:t>Table A1. Explanatory variables used in the modeling of woodcock distributions in Pennsylvania, USA. Suites indicate conceptual grouping of variables into classes relevant to woodcock occupancy.</w:t>
      </w:r>
    </w:p>
    <w:tbl>
      <w:tblPr>
        <w:tblStyle w:val="TableGrid"/>
        <w:tblW w:w="0" w:type="auto"/>
        <w:tblCellMar>
          <w:bottom w:w="72" w:type="dxa"/>
        </w:tblCellMar>
        <w:tblLook w:val="04A0" w:firstRow="1" w:lastRow="0" w:firstColumn="1" w:lastColumn="0" w:noHBand="0" w:noVBand="1"/>
      </w:tblPr>
      <w:tblGrid>
        <w:gridCol w:w="3116"/>
        <w:gridCol w:w="3116"/>
        <w:gridCol w:w="3117"/>
      </w:tblGrid>
      <w:tr w:rsidR="007237E2" w14:paraId="6C81FCDD" w14:textId="77777777" w:rsidTr="006A1C36">
        <w:tc>
          <w:tcPr>
            <w:tcW w:w="3116" w:type="dxa"/>
            <w:tcBorders>
              <w:left w:val="nil"/>
              <w:bottom w:val="single" w:sz="4" w:space="0" w:color="auto"/>
              <w:right w:val="nil"/>
            </w:tcBorders>
          </w:tcPr>
          <w:p w14:paraId="2A5EE565" w14:textId="77777777" w:rsidR="007237E2" w:rsidRPr="00251D89" w:rsidRDefault="007237E2" w:rsidP="006A1C36">
            <w:pPr>
              <w:rPr>
                <w:b/>
                <w:bCs/>
              </w:rPr>
            </w:pPr>
            <w:r w:rsidRPr="00251D89">
              <w:rPr>
                <w:b/>
                <w:bCs/>
              </w:rPr>
              <w:t>Suite</w:t>
            </w:r>
          </w:p>
        </w:tc>
        <w:tc>
          <w:tcPr>
            <w:tcW w:w="3116" w:type="dxa"/>
            <w:tcBorders>
              <w:left w:val="nil"/>
              <w:bottom w:val="single" w:sz="4" w:space="0" w:color="auto"/>
              <w:right w:val="nil"/>
            </w:tcBorders>
          </w:tcPr>
          <w:p w14:paraId="15931A34" w14:textId="77777777" w:rsidR="007237E2" w:rsidRPr="00251D89" w:rsidRDefault="007237E2" w:rsidP="006A1C36">
            <w:pPr>
              <w:rPr>
                <w:b/>
                <w:bCs/>
              </w:rPr>
            </w:pPr>
            <w:r w:rsidRPr="00251D89">
              <w:rPr>
                <w:b/>
                <w:bCs/>
              </w:rPr>
              <w:t>Covariate</w:t>
            </w:r>
          </w:p>
        </w:tc>
        <w:tc>
          <w:tcPr>
            <w:tcW w:w="3117" w:type="dxa"/>
            <w:tcBorders>
              <w:left w:val="nil"/>
              <w:bottom w:val="single" w:sz="4" w:space="0" w:color="auto"/>
              <w:right w:val="nil"/>
            </w:tcBorders>
          </w:tcPr>
          <w:p w14:paraId="4760ED72" w14:textId="77777777" w:rsidR="007237E2" w:rsidRPr="00251D89" w:rsidRDefault="007237E2" w:rsidP="006A1C36">
            <w:pPr>
              <w:rPr>
                <w:b/>
                <w:bCs/>
              </w:rPr>
            </w:pPr>
            <w:r w:rsidRPr="00251D89">
              <w:rPr>
                <w:b/>
                <w:bCs/>
              </w:rPr>
              <w:t>Source</w:t>
            </w:r>
          </w:p>
        </w:tc>
      </w:tr>
      <w:tr w:rsidR="007237E2" w14:paraId="357C269C" w14:textId="77777777" w:rsidTr="006A1C36">
        <w:tc>
          <w:tcPr>
            <w:tcW w:w="3116" w:type="dxa"/>
            <w:tcBorders>
              <w:left w:val="nil"/>
              <w:bottom w:val="nil"/>
              <w:right w:val="nil"/>
            </w:tcBorders>
          </w:tcPr>
          <w:p w14:paraId="51CE8AF1" w14:textId="77777777" w:rsidR="007237E2" w:rsidRDefault="007237E2" w:rsidP="006A1C36">
            <w:r>
              <w:t>Land use/land cover</w:t>
            </w:r>
          </w:p>
        </w:tc>
        <w:tc>
          <w:tcPr>
            <w:tcW w:w="3116" w:type="dxa"/>
            <w:tcBorders>
              <w:left w:val="nil"/>
              <w:bottom w:val="nil"/>
              <w:right w:val="nil"/>
            </w:tcBorders>
          </w:tcPr>
          <w:p w14:paraId="7BB525AD" w14:textId="77777777" w:rsidR="007237E2" w:rsidRDefault="007237E2" w:rsidP="006A1C36">
            <w:r>
              <w:t>Land use/land cover</w:t>
            </w:r>
          </w:p>
        </w:tc>
        <w:tc>
          <w:tcPr>
            <w:tcW w:w="3117" w:type="dxa"/>
            <w:tcBorders>
              <w:left w:val="nil"/>
              <w:bottom w:val="nil"/>
              <w:right w:val="nil"/>
            </w:tcBorders>
          </w:tcPr>
          <w:p w14:paraId="6F734DCA" w14:textId="77777777" w:rsidR="007237E2" w:rsidRDefault="007237E2" w:rsidP="006A1C36">
            <w:r>
              <w:rPr>
                <w:noProof/>
              </w:rPr>
              <w:t>National Land Cover Dataset (</w:t>
            </w:r>
            <w:r w:rsidRPr="005C47FD">
              <w:rPr>
                <w:noProof/>
              </w:rPr>
              <w:t>Jin et al. 2019</w:t>
            </w:r>
            <w:r>
              <w:rPr>
                <w:noProof/>
              </w:rPr>
              <w:t>)</w:t>
            </w:r>
          </w:p>
        </w:tc>
      </w:tr>
      <w:tr w:rsidR="007237E2" w14:paraId="2FF69B07" w14:textId="77777777" w:rsidTr="006A1C36">
        <w:tc>
          <w:tcPr>
            <w:tcW w:w="3116" w:type="dxa"/>
            <w:tcBorders>
              <w:top w:val="nil"/>
              <w:left w:val="nil"/>
              <w:bottom w:val="nil"/>
              <w:right w:val="nil"/>
            </w:tcBorders>
          </w:tcPr>
          <w:p w14:paraId="76E1FB9F" w14:textId="77777777" w:rsidR="007237E2" w:rsidRDefault="007237E2" w:rsidP="006A1C36">
            <w:r>
              <w:t>Forest successional class</w:t>
            </w:r>
          </w:p>
        </w:tc>
        <w:tc>
          <w:tcPr>
            <w:tcW w:w="3116" w:type="dxa"/>
            <w:tcBorders>
              <w:top w:val="nil"/>
              <w:left w:val="nil"/>
              <w:bottom w:val="nil"/>
              <w:right w:val="nil"/>
            </w:tcBorders>
          </w:tcPr>
          <w:p w14:paraId="567EF181" w14:textId="77777777" w:rsidR="007237E2" w:rsidRDefault="007237E2" w:rsidP="006A1C36">
            <w:r>
              <w:t>Forest successional class</w:t>
            </w:r>
          </w:p>
        </w:tc>
        <w:tc>
          <w:tcPr>
            <w:tcW w:w="3117" w:type="dxa"/>
            <w:tcBorders>
              <w:top w:val="nil"/>
              <w:left w:val="nil"/>
              <w:bottom w:val="nil"/>
              <w:right w:val="nil"/>
            </w:tcBorders>
          </w:tcPr>
          <w:p w14:paraId="5F03CDAF" w14:textId="77777777" w:rsidR="007237E2" w:rsidRDefault="007237E2" w:rsidP="006A1C36">
            <w:r>
              <w:rPr>
                <w:noProof/>
              </w:rPr>
              <w:t>LANDFIRE (USGS</w:t>
            </w:r>
            <w:r w:rsidRPr="001B3CD5">
              <w:rPr>
                <w:noProof/>
              </w:rPr>
              <w:t xml:space="preserve"> and </w:t>
            </w:r>
            <w:r>
              <w:rPr>
                <w:noProof/>
              </w:rPr>
              <w:t>USDA</w:t>
            </w:r>
            <w:r w:rsidRPr="001B3CD5">
              <w:rPr>
                <w:noProof/>
              </w:rPr>
              <w:t xml:space="preserve"> </w:t>
            </w:r>
            <w:r>
              <w:rPr>
                <w:noProof/>
              </w:rPr>
              <w:t>2020)</w:t>
            </w:r>
          </w:p>
        </w:tc>
      </w:tr>
      <w:tr w:rsidR="007237E2" w14:paraId="39DFA431" w14:textId="77777777" w:rsidTr="006A1C36">
        <w:tc>
          <w:tcPr>
            <w:tcW w:w="3116" w:type="dxa"/>
            <w:vMerge w:val="restart"/>
            <w:tcBorders>
              <w:top w:val="nil"/>
              <w:left w:val="nil"/>
              <w:right w:val="nil"/>
            </w:tcBorders>
          </w:tcPr>
          <w:p w14:paraId="22A616F7" w14:textId="77777777" w:rsidR="007237E2" w:rsidRDefault="007237E2" w:rsidP="006A1C36">
            <w:r>
              <w:t>Topography</w:t>
            </w:r>
          </w:p>
        </w:tc>
        <w:tc>
          <w:tcPr>
            <w:tcW w:w="3116" w:type="dxa"/>
            <w:tcBorders>
              <w:top w:val="nil"/>
              <w:left w:val="nil"/>
              <w:bottom w:val="nil"/>
              <w:right w:val="nil"/>
            </w:tcBorders>
          </w:tcPr>
          <w:p w14:paraId="58CBB6C7" w14:textId="77777777" w:rsidR="007237E2" w:rsidRDefault="007237E2" w:rsidP="006A1C36">
            <w:r>
              <w:t>Elevation</w:t>
            </w:r>
          </w:p>
        </w:tc>
        <w:tc>
          <w:tcPr>
            <w:tcW w:w="3117" w:type="dxa"/>
            <w:tcBorders>
              <w:top w:val="nil"/>
              <w:left w:val="nil"/>
              <w:bottom w:val="nil"/>
              <w:right w:val="nil"/>
            </w:tcBorders>
          </w:tcPr>
          <w:p w14:paraId="1A2FE136" w14:textId="77777777" w:rsidR="007237E2" w:rsidRDefault="007237E2" w:rsidP="006A1C36">
            <w:pPr>
              <w:rPr>
                <w:noProof/>
              </w:rPr>
            </w:pPr>
            <w:r>
              <w:rPr>
                <w:noProof/>
              </w:rPr>
              <w:t>USGS</w:t>
            </w:r>
            <w:r w:rsidRPr="00CC7065">
              <w:rPr>
                <w:noProof/>
              </w:rPr>
              <w:t xml:space="preserve"> 2000</w:t>
            </w:r>
          </w:p>
        </w:tc>
      </w:tr>
      <w:tr w:rsidR="007237E2" w14:paraId="542F8DAA" w14:textId="77777777" w:rsidTr="006A1C36">
        <w:tc>
          <w:tcPr>
            <w:tcW w:w="3116" w:type="dxa"/>
            <w:vMerge/>
            <w:tcBorders>
              <w:left w:val="nil"/>
              <w:bottom w:val="nil"/>
              <w:right w:val="nil"/>
            </w:tcBorders>
          </w:tcPr>
          <w:p w14:paraId="53AAC1E4" w14:textId="77777777" w:rsidR="007237E2" w:rsidRDefault="007237E2" w:rsidP="006A1C36"/>
        </w:tc>
        <w:tc>
          <w:tcPr>
            <w:tcW w:w="3116" w:type="dxa"/>
            <w:tcBorders>
              <w:top w:val="nil"/>
              <w:left w:val="nil"/>
              <w:bottom w:val="nil"/>
              <w:right w:val="nil"/>
            </w:tcBorders>
          </w:tcPr>
          <w:p w14:paraId="58DD3CB7" w14:textId="77777777" w:rsidR="007237E2" w:rsidRDefault="007237E2" w:rsidP="006A1C36">
            <w:r>
              <w:t>Slope</w:t>
            </w:r>
          </w:p>
        </w:tc>
        <w:tc>
          <w:tcPr>
            <w:tcW w:w="3117" w:type="dxa"/>
            <w:tcBorders>
              <w:top w:val="nil"/>
              <w:left w:val="nil"/>
              <w:bottom w:val="nil"/>
              <w:right w:val="nil"/>
            </w:tcBorders>
          </w:tcPr>
          <w:p w14:paraId="3A6F201B" w14:textId="77777777" w:rsidR="007237E2" w:rsidRPr="00CC7065" w:rsidRDefault="007237E2" w:rsidP="006A1C36">
            <w:pPr>
              <w:rPr>
                <w:noProof/>
              </w:rPr>
            </w:pPr>
            <w:r>
              <w:rPr>
                <w:noProof/>
              </w:rPr>
              <w:t>Derived from elevation</w:t>
            </w:r>
          </w:p>
        </w:tc>
      </w:tr>
      <w:tr w:rsidR="007237E2" w14:paraId="56E039B4" w14:textId="77777777" w:rsidTr="006A1C36">
        <w:tc>
          <w:tcPr>
            <w:tcW w:w="3116" w:type="dxa"/>
            <w:tcBorders>
              <w:top w:val="nil"/>
              <w:left w:val="nil"/>
              <w:bottom w:val="nil"/>
              <w:right w:val="nil"/>
            </w:tcBorders>
          </w:tcPr>
          <w:p w14:paraId="3F5A9524" w14:textId="77777777" w:rsidR="007237E2" w:rsidRDefault="007237E2" w:rsidP="006A1C36">
            <w:r>
              <w:t>Region</w:t>
            </w:r>
          </w:p>
        </w:tc>
        <w:tc>
          <w:tcPr>
            <w:tcW w:w="3116" w:type="dxa"/>
            <w:tcBorders>
              <w:top w:val="nil"/>
              <w:left w:val="nil"/>
              <w:bottom w:val="nil"/>
              <w:right w:val="nil"/>
            </w:tcBorders>
          </w:tcPr>
          <w:p w14:paraId="11184C84" w14:textId="77777777" w:rsidR="007237E2" w:rsidRDefault="007237E2" w:rsidP="006A1C36">
            <w:r>
              <w:t>EPA level 3 ecoregions</w:t>
            </w:r>
          </w:p>
        </w:tc>
        <w:tc>
          <w:tcPr>
            <w:tcW w:w="3117" w:type="dxa"/>
            <w:tcBorders>
              <w:top w:val="nil"/>
              <w:left w:val="nil"/>
              <w:bottom w:val="nil"/>
              <w:right w:val="nil"/>
            </w:tcBorders>
          </w:tcPr>
          <w:p w14:paraId="6C3C0D89" w14:textId="77777777" w:rsidR="007237E2" w:rsidRPr="00CC7065" w:rsidRDefault="007237E2" w:rsidP="006A1C36">
            <w:pPr>
              <w:rPr>
                <w:noProof/>
              </w:rPr>
            </w:pPr>
            <w:r w:rsidRPr="00D55615">
              <w:rPr>
                <w:noProof/>
              </w:rPr>
              <w:t>Omernik and Griffith 2014</w:t>
            </w:r>
          </w:p>
        </w:tc>
      </w:tr>
      <w:tr w:rsidR="007237E2" w14:paraId="3EDA4E56" w14:textId="77777777" w:rsidTr="006A1C36">
        <w:tc>
          <w:tcPr>
            <w:tcW w:w="3116" w:type="dxa"/>
            <w:vMerge w:val="restart"/>
            <w:tcBorders>
              <w:top w:val="nil"/>
              <w:left w:val="nil"/>
              <w:right w:val="nil"/>
            </w:tcBorders>
          </w:tcPr>
          <w:p w14:paraId="73128ED2" w14:textId="77777777" w:rsidR="007237E2" w:rsidRDefault="007237E2" w:rsidP="006A1C36">
            <w:r>
              <w:t>Soil moisture</w:t>
            </w:r>
          </w:p>
        </w:tc>
        <w:tc>
          <w:tcPr>
            <w:tcW w:w="3116" w:type="dxa"/>
            <w:tcBorders>
              <w:top w:val="nil"/>
              <w:left w:val="nil"/>
              <w:bottom w:val="nil"/>
              <w:right w:val="nil"/>
            </w:tcBorders>
          </w:tcPr>
          <w:p w14:paraId="29FE05BA" w14:textId="77777777" w:rsidR="007237E2" w:rsidRDefault="007237E2" w:rsidP="006A1C36">
            <w:r>
              <w:t>Soil drainage</w:t>
            </w:r>
          </w:p>
        </w:tc>
        <w:tc>
          <w:tcPr>
            <w:tcW w:w="3117" w:type="dxa"/>
            <w:tcBorders>
              <w:top w:val="nil"/>
              <w:left w:val="nil"/>
              <w:bottom w:val="nil"/>
              <w:right w:val="nil"/>
            </w:tcBorders>
          </w:tcPr>
          <w:p w14:paraId="112E78BB" w14:textId="77777777" w:rsidR="007237E2" w:rsidRPr="00CC7065" w:rsidRDefault="007237E2" w:rsidP="006A1C36">
            <w:pPr>
              <w:rPr>
                <w:noProof/>
              </w:rPr>
            </w:pPr>
            <w:r>
              <w:rPr>
                <w:noProof/>
              </w:rPr>
              <w:t>Web soil survey (NRCS 2021)</w:t>
            </w:r>
          </w:p>
        </w:tc>
      </w:tr>
      <w:tr w:rsidR="007237E2" w14:paraId="712F865D" w14:textId="77777777" w:rsidTr="006A1C36">
        <w:tc>
          <w:tcPr>
            <w:tcW w:w="3116" w:type="dxa"/>
            <w:vMerge/>
            <w:tcBorders>
              <w:left w:val="nil"/>
              <w:bottom w:val="nil"/>
              <w:right w:val="nil"/>
            </w:tcBorders>
          </w:tcPr>
          <w:p w14:paraId="57FC201E" w14:textId="77777777" w:rsidR="007237E2" w:rsidRDefault="007237E2" w:rsidP="006A1C36"/>
        </w:tc>
        <w:tc>
          <w:tcPr>
            <w:tcW w:w="3116" w:type="dxa"/>
            <w:tcBorders>
              <w:top w:val="nil"/>
              <w:left w:val="nil"/>
              <w:bottom w:val="nil"/>
              <w:right w:val="nil"/>
            </w:tcBorders>
          </w:tcPr>
          <w:p w14:paraId="7E6907CB" w14:textId="77777777" w:rsidR="007237E2" w:rsidRDefault="007237E2" w:rsidP="006A1C36">
            <w:r>
              <w:t>To</w:t>
            </w:r>
            <w:r w:rsidRPr="00427616">
              <w:t>pographic wetness index</w:t>
            </w:r>
          </w:p>
        </w:tc>
        <w:tc>
          <w:tcPr>
            <w:tcW w:w="3117" w:type="dxa"/>
            <w:tcBorders>
              <w:top w:val="nil"/>
              <w:left w:val="nil"/>
              <w:bottom w:val="nil"/>
              <w:right w:val="nil"/>
            </w:tcBorders>
          </w:tcPr>
          <w:p w14:paraId="1E5D0257" w14:textId="77777777" w:rsidR="007237E2" w:rsidRPr="00CC7065" w:rsidRDefault="007237E2" w:rsidP="006A1C36">
            <w:pPr>
              <w:rPr>
                <w:noProof/>
              </w:rPr>
            </w:pPr>
            <w:r>
              <w:rPr>
                <w:noProof/>
              </w:rPr>
              <w:t>Derived from elevation using Fink (2013)</w:t>
            </w:r>
          </w:p>
        </w:tc>
      </w:tr>
      <w:tr w:rsidR="007237E2" w14:paraId="7F1C90C3" w14:textId="77777777" w:rsidTr="006A1C36">
        <w:tc>
          <w:tcPr>
            <w:tcW w:w="3116" w:type="dxa"/>
            <w:vMerge w:val="restart"/>
            <w:tcBorders>
              <w:top w:val="nil"/>
              <w:left w:val="nil"/>
              <w:bottom w:val="nil"/>
              <w:right w:val="nil"/>
            </w:tcBorders>
          </w:tcPr>
          <w:p w14:paraId="474297EB" w14:textId="77777777" w:rsidR="007237E2" w:rsidRDefault="007237E2" w:rsidP="006A1C36">
            <w:r>
              <w:t>Landscape composition</w:t>
            </w:r>
          </w:p>
          <w:p w14:paraId="60CAEF35" w14:textId="77777777" w:rsidR="007237E2" w:rsidRDefault="007237E2" w:rsidP="006A1C36">
            <w:pPr>
              <w:spacing w:after="0" w:line="240" w:lineRule="auto"/>
            </w:pPr>
            <w:r>
              <w:t>(0.5, 1, 5, and 10km scales)</w:t>
            </w:r>
          </w:p>
        </w:tc>
        <w:tc>
          <w:tcPr>
            <w:tcW w:w="3116" w:type="dxa"/>
            <w:tcBorders>
              <w:top w:val="nil"/>
              <w:left w:val="nil"/>
              <w:bottom w:val="nil"/>
              <w:right w:val="nil"/>
            </w:tcBorders>
          </w:tcPr>
          <w:p w14:paraId="6447A01D" w14:textId="77777777" w:rsidR="007237E2" w:rsidRDefault="007237E2" w:rsidP="006A1C36">
            <w:r>
              <w:t>% Forest</w:t>
            </w:r>
          </w:p>
        </w:tc>
        <w:tc>
          <w:tcPr>
            <w:tcW w:w="3117" w:type="dxa"/>
            <w:vMerge w:val="restart"/>
            <w:tcBorders>
              <w:top w:val="nil"/>
              <w:left w:val="nil"/>
              <w:bottom w:val="nil"/>
              <w:right w:val="nil"/>
            </w:tcBorders>
          </w:tcPr>
          <w:p w14:paraId="2AD66CE7" w14:textId="77777777" w:rsidR="007237E2" w:rsidRDefault="007237E2" w:rsidP="006A1C36">
            <w:pPr>
              <w:rPr>
                <w:noProof/>
              </w:rPr>
            </w:pPr>
            <w:r>
              <w:rPr>
                <w:noProof/>
              </w:rPr>
              <w:t xml:space="preserve">Derived from National Land </w:t>
            </w:r>
            <w:r w:rsidRPr="001B2C13">
              <w:rPr>
                <w:noProof/>
              </w:rPr>
              <w:t>Cover Dataset using landscapemetrics</w:t>
            </w:r>
            <w:r>
              <w:rPr>
                <w:noProof/>
              </w:rPr>
              <w:t xml:space="preserve"> (</w:t>
            </w:r>
            <w:r w:rsidRPr="007C19E1">
              <w:rPr>
                <w:noProof/>
              </w:rPr>
              <w:t>Hesselbarth et al. 2019</w:t>
            </w:r>
            <w:r>
              <w:rPr>
                <w:noProof/>
              </w:rPr>
              <w:t>)</w:t>
            </w:r>
          </w:p>
        </w:tc>
      </w:tr>
      <w:tr w:rsidR="007237E2" w14:paraId="5333A6A6" w14:textId="77777777" w:rsidTr="006A1C36">
        <w:tc>
          <w:tcPr>
            <w:tcW w:w="3116" w:type="dxa"/>
            <w:vMerge/>
            <w:tcBorders>
              <w:left w:val="nil"/>
              <w:bottom w:val="nil"/>
              <w:right w:val="nil"/>
            </w:tcBorders>
          </w:tcPr>
          <w:p w14:paraId="05EA878C" w14:textId="77777777" w:rsidR="007237E2" w:rsidRDefault="007237E2" w:rsidP="006A1C36"/>
        </w:tc>
        <w:tc>
          <w:tcPr>
            <w:tcW w:w="3116" w:type="dxa"/>
            <w:tcBorders>
              <w:top w:val="nil"/>
              <w:left w:val="nil"/>
              <w:bottom w:val="nil"/>
              <w:right w:val="nil"/>
            </w:tcBorders>
          </w:tcPr>
          <w:p w14:paraId="115EBF55" w14:textId="77777777" w:rsidR="007237E2" w:rsidRDefault="007237E2" w:rsidP="006A1C36">
            <w:r>
              <w:t>% Agricultural</w:t>
            </w:r>
          </w:p>
        </w:tc>
        <w:tc>
          <w:tcPr>
            <w:tcW w:w="3117" w:type="dxa"/>
            <w:vMerge/>
            <w:tcBorders>
              <w:left w:val="nil"/>
              <w:bottom w:val="nil"/>
              <w:right w:val="nil"/>
            </w:tcBorders>
          </w:tcPr>
          <w:p w14:paraId="7ADEDF91" w14:textId="77777777" w:rsidR="007237E2" w:rsidRDefault="007237E2" w:rsidP="006A1C36">
            <w:pPr>
              <w:rPr>
                <w:noProof/>
              </w:rPr>
            </w:pPr>
          </w:p>
        </w:tc>
      </w:tr>
      <w:tr w:rsidR="007237E2" w14:paraId="201F5E35" w14:textId="77777777" w:rsidTr="006A1C36">
        <w:tc>
          <w:tcPr>
            <w:tcW w:w="3116" w:type="dxa"/>
            <w:vMerge/>
            <w:tcBorders>
              <w:left w:val="nil"/>
              <w:bottom w:val="nil"/>
              <w:right w:val="nil"/>
            </w:tcBorders>
          </w:tcPr>
          <w:p w14:paraId="7F8D1A93" w14:textId="77777777" w:rsidR="007237E2" w:rsidRDefault="007237E2" w:rsidP="006A1C36"/>
        </w:tc>
        <w:tc>
          <w:tcPr>
            <w:tcW w:w="3116" w:type="dxa"/>
            <w:tcBorders>
              <w:top w:val="nil"/>
              <w:left w:val="nil"/>
              <w:bottom w:val="nil"/>
              <w:right w:val="nil"/>
            </w:tcBorders>
          </w:tcPr>
          <w:p w14:paraId="6341654C" w14:textId="77777777" w:rsidR="007237E2" w:rsidRDefault="007237E2" w:rsidP="006A1C36">
            <w:r>
              <w:t>% Developed</w:t>
            </w:r>
          </w:p>
        </w:tc>
        <w:tc>
          <w:tcPr>
            <w:tcW w:w="3117" w:type="dxa"/>
            <w:vMerge/>
            <w:tcBorders>
              <w:left w:val="nil"/>
              <w:bottom w:val="nil"/>
              <w:right w:val="nil"/>
            </w:tcBorders>
          </w:tcPr>
          <w:p w14:paraId="5ED80407" w14:textId="77777777" w:rsidR="007237E2" w:rsidRDefault="007237E2" w:rsidP="006A1C36">
            <w:pPr>
              <w:rPr>
                <w:noProof/>
              </w:rPr>
            </w:pPr>
          </w:p>
        </w:tc>
      </w:tr>
      <w:tr w:rsidR="007237E2" w14:paraId="5DBDEDF5" w14:textId="77777777" w:rsidTr="006A1C36">
        <w:tc>
          <w:tcPr>
            <w:tcW w:w="3116" w:type="dxa"/>
            <w:vMerge w:val="restart"/>
            <w:tcBorders>
              <w:top w:val="nil"/>
              <w:left w:val="nil"/>
              <w:right w:val="nil"/>
            </w:tcBorders>
          </w:tcPr>
          <w:p w14:paraId="6E6DCCAD" w14:textId="77777777" w:rsidR="007237E2" w:rsidRDefault="007237E2" w:rsidP="006A1C36">
            <w:r>
              <w:t>Landscape configuration</w:t>
            </w:r>
          </w:p>
          <w:p w14:paraId="0551F63F" w14:textId="77777777" w:rsidR="007237E2" w:rsidRDefault="007237E2" w:rsidP="006A1C36">
            <w:pPr>
              <w:spacing w:after="0" w:line="240" w:lineRule="auto"/>
            </w:pPr>
            <w:r>
              <w:t>(0.5, 1, 5, and 10km scales)</w:t>
            </w:r>
          </w:p>
        </w:tc>
        <w:tc>
          <w:tcPr>
            <w:tcW w:w="3116" w:type="dxa"/>
            <w:tcBorders>
              <w:top w:val="nil"/>
              <w:left w:val="nil"/>
              <w:bottom w:val="nil"/>
              <w:right w:val="nil"/>
            </w:tcBorders>
          </w:tcPr>
          <w:p w14:paraId="346089DB" w14:textId="77777777" w:rsidR="007237E2" w:rsidRDefault="007237E2" w:rsidP="006A1C36">
            <w:r>
              <w:t>Aggregation index</w:t>
            </w:r>
          </w:p>
        </w:tc>
        <w:tc>
          <w:tcPr>
            <w:tcW w:w="3117" w:type="dxa"/>
            <w:vMerge w:val="restart"/>
            <w:tcBorders>
              <w:top w:val="nil"/>
              <w:left w:val="nil"/>
              <w:right w:val="nil"/>
            </w:tcBorders>
          </w:tcPr>
          <w:p w14:paraId="76956E85" w14:textId="77777777" w:rsidR="007237E2" w:rsidRDefault="007237E2" w:rsidP="006A1C36">
            <w:pPr>
              <w:rPr>
                <w:noProof/>
              </w:rPr>
            </w:pPr>
            <w:r>
              <w:rPr>
                <w:noProof/>
              </w:rPr>
              <w:t>Derived from National Land Cover Dataset using landscapemetrics (</w:t>
            </w:r>
            <w:r w:rsidRPr="007C19E1">
              <w:rPr>
                <w:noProof/>
              </w:rPr>
              <w:t>Hesselbarth et al. 2019</w:t>
            </w:r>
            <w:r>
              <w:rPr>
                <w:noProof/>
              </w:rPr>
              <w:t>)</w:t>
            </w:r>
          </w:p>
        </w:tc>
      </w:tr>
      <w:tr w:rsidR="007237E2" w14:paraId="20E3B2FB" w14:textId="77777777" w:rsidTr="006A1C36">
        <w:tc>
          <w:tcPr>
            <w:tcW w:w="3116" w:type="dxa"/>
            <w:vMerge/>
            <w:tcBorders>
              <w:left w:val="nil"/>
              <w:right w:val="nil"/>
            </w:tcBorders>
          </w:tcPr>
          <w:p w14:paraId="5A5EC3C4" w14:textId="77777777" w:rsidR="007237E2" w:rsidRDefault="007237E2" w:rsidP="006A1C36"/>
        </w:tc>
        <w:tc>
          <w:tcPr>
            <w:tcW w:w="3116" w:type="dxa"/>
            <w:tcBorders>
              <w:top w:val="nil"/>
              <w:left w:val="nil"/>
              <w:bottom w:val="nil"/>
              <w:right w:val="nil"/>
            </w:tcBorders>
          </w:tcPr>
          <w:p w14:paraId="00892866" w14:textId="77777777" w:rsidR="007237E2" w:rsidRDefault="007237E2" w:rsidP="006A1C36">
            <w:r>
              <w:t>Cohesion</w:t>
            </w:r>
          </w:p>
        </w:tc>
        <w:tc>
          <w:tcPr>
            <w:tcW w:w="3117" w:type="dxa"/>
            <w:vMerge/>
            <w:tcBorders>
              <w:left w:val="nil"/>
              <w:right w:val="nil"/>
            </w:tcBorders>
          </w:tcPr>
          <w:p w14:paraId="28DF7DA4" w14:textId="77777777" w:rsidR="007237E2" w:rsidRDefault="007237E2" w:rsidP="006A1C36">
            <w:pPr>
              <w:rPr>
                <w:noProof/>
              </w:rPr>
            </w:pPr>
          </w:p>
        </w:tc>
      </w:tr>
      <w:tr w:rsidR="007237E2" w14:paraId="2B8E22B6" w14:textId="77777777" w:rsidTr="006A1C36">
        <w:tc>
          <w:tcPr>
            <w:tcW w:w="3116" w:type="dxa"/>
            <w:vMerge/>
            <w:tcBorders>
              <w:left w:val="nil"/>
              <w:right w:val="nil"/>
            </w:tcBorders>
          </w:tcPr>
          <w:p w14:paraId="5A560137" w14:textId="77777777" w:rsidR="007237E2" w:rsidRDefault="007237E2" w:rsidP="006A1C36"/>
        </w:tc>
        <w:tc>
          <w:tcPr>
            <w:tcW w:w="3116" w:type="dxa"/>
            <w:tcBorders>
              <w:top w:val="nil"/>
              <w:left w:val="nil"/>
              <w:right w:val="nil"/>
            </w:tcBorders>
          </w:tcPr>
          <w:p w14:paraId="30797BC0" w14:textId="77777777" w:rsidR="007237E2" w:rsidRDefault="007237E2" w:rsidP="006A1C36">
            <w:r>
              <w:t>Edge density</w:t>
            </w:r>
          </w:p>
        </w:tc>
        <w:tc>
          <w:tcPr>
            <w:tcW w:w="3117" w:type="dxa"/>
            <w:vMerge/>
            <w:tcBorders>
              <w:left w:val="nil"/>
              <w:right w:val="nil"/>
            </w:tcBorders>
          </w:tcPr>
          <w:p w14:paraId="3F8D51F6" w14:textId="77777777" w:rsidR="007237E2" w:rsidRDefault="007237E2" w:rsidP="006A1C36">
            <w:pPr>
              <w:rPr>
                <w:noProof/>
              </w:rPr>
            </w:pPr>
          </w:p>
        </w:tc>
      </w:tr>
    </w:tbl>
    <w:p w14:paraId="2F71695D" w14:textId="50C46264" w:rsidR="00571558" w:rsidRDefault="00571558" w:rsidP="00427616">
      <w:pPr>
        <w:spacing w:line="480" w:lineRule="auto"/>
      </w:pPr>
    </w:p>
    <w:p w14:paraId="18FF7B1C" w14:textId="77777777" w:rsidR="00571558" w:rsidRDefault="00571558">
      <w:pPr>
        <w:spacing w:after="0" w:line="240" w:lineRule="auto"/>
      </w:pPr>
      <w:r>
        <w:br w:type="page"/>
      </w:r>
    </w:p>
    <w:p w14:paraId="3EDDA89E" w14:textId="088B5E58" w:rsidR="000E04E0" w:rsidRDefault="001C460E" w:rsidP="004E1535">
      <w:pPr>
        <w:spacing w:line="480" w:lineRule="auto"/>
        <w:ind w:firstLine="720"/>
      </w:pPr>
      <w:r>
        <w:lastRenderedPageBreak/>
        <w:t>W</w:t>
      </w:r>
      <w:r w:rsidR="00606706">
        <w:t xml:space="preserve">e </w:t>
      </w:r>
      <w:r w:rsidR="00AF2AC8">
        <w:t>evaluated</w:t>
      </w:r>
      <w:r w:rsidR="00606706">
        <w:t xml:space="preserve"> several modeling techniques</w:t>
      </w:r>
      <w:r w:rsidR="00B727FD">
        <w:t xml:space="preserve"> </w:t>
      </w:r>
      <w:r w:rsidR="00AF2AC8">
        <w:t>fit to</w:t>
      </w:r>
      <w:r w:rsidR="00B727FD">
        <w:t xml:space="preserve"> a smaller subset of woodcock </w:t>
      </w:r>
      <w:r>
        <w:t>occurrence</w:t>
      </w:r>
      <w:r w:rsidR="00B727FD">
        <w:t xml:space="preserve"> data </w:t>
      </w:r>
      <w:r w:rsidR="00B47AA3">
        <w:t>using MaxEnt (</w:t>
      </w:r>
      <w:r w:rsidR="00C922E6">
        <w:t>Phillips et al</w:t>
      </w:r>
      <w:r w:rsidR="00004DA6">
        <w:t>. 2006</w:t>
      </w:r>
      <w:r w:rsidR="00B47AA3">
        <w:t xml:space="preserve">), random forest </w:t>
      </w:r>
      <w:r w:rsidR="00004DA6">
        <w:t xml:space="preserve">classification </w:t>
      </w:r>
      <w:r w:rsidR="00B47AA3">
        <w:t>(</w:t>
      </w:r>
      <w:r w:rsidR="00004DA6">
        <w:t>Breiman 2001</w:t>
      </w:r>
      <w:r w:rsidR="00B47AA3">
        <w:t xml:space="preserve">), </w:t>
      </w:r>
      <w:r w:rsidR="00870668">
        <w:t>classification and regression trees (</w:t>
      </w:r>
      <w:r w:rsidR="002A2FAE">
        <w:t>Brieman et al. 1984</w:t>
      </w:r>
      <w:r w:rsidR="00870668">
        <w:t>), and neural networks (</w:t>
      </w:r>
      <w:r w:rsidR="001F4196">
        <w:t>Hopfield 1982</w:t>
      </w:r>
      <w:r w:rsidR="00870668">
        <w:t>)</w:t>
      </w:r>
      <w:r w:rsidR="00AF2AC8">
        <w:t>. All models were fit</w:t>
      </w:r>
      <w:r w:rsidR="00870668">
        <w:t xml:space="preserve"> </w:t>
      </w:r>
      <w:r w:rsidR="00783BCD">
        <w:t xml:space="preserve">using the R </w:t>
      </w:r>
      <w:r w:rsidR="00870668">
        <w:t xml:space="preserve">package </w:t>
      </w:r>
      <w:r w:rsidR="00DA2DF7">
        <w:t>SDM</w:t>
      </w:r>
      <w:r w:rsidR="00783BCD">
        <w:t>tune</w:t>
      </w:r>
      <w:r w:rsidR="00237AFD">
        <w:t xml:space="preserve"> (</w:t>
      </w:r>
      <w:r w:rsidR="00680DA9">
        <w:t>Vignali et al. 2020</w:t>
      </w:r>
      <w:r w:rsidR="00237AFD">
        <w:t>)</w:t>
      </w:r>
      <w:r w:rsidR="007262A2">
        <w:t xml:space="preserve">. </w:t>
      </w:r>
      <w:r w:rsidR="00105ECB">
        <w:t>We compared model</w:t>
      </w:r>
      <w:r>
        <w:t xml:space="preserve"> output</w:t>
      </w:r>
      <w:r w:rsidR="00105ECB">
        <w:t xml:space="preserve">s using </w:t>
      </w:r>
      <w:r w:rsidR="00B26DA0">
        <w:t>area-under-the-curve (AUC), a common metric of predictive accuracy for classification models</w:t>
      </w:r>
      <w:r w:rsidR="00565368">
        <w:t xml:space="preserve">. </w:t>
      </w:r>
      <w:r w:rsidR="007262A2">
        <w:t>After finding that the random forest classifier had the highest AUC</w:t>
      </w:r>
      <w:r w:rsidR="00565368">
        <w:t xml:space="preserve">, </w:t>
      </w:r>
      <w:r w:rsidR="00E4470B">
        <w:t xml:space="preserve">we used random forest techniques for all </w:t>
      </w:r>
      <w:r w:rsidR="00AF2AC8">
        <w:t xml:space="preserve">subsequent </w:t>
      </w:r>
      <w:r w:rsidR="00E4470B">
        <w:t>models.</w:t>
      </w:r>
      <w:r w:rsidR="00E60DD4">
        <w:t xml:space="preserve"> </w:t>
      </w:r>
    </w:p>
    <w:p w14:paraId="38E49830" w14:textId="6D873820" w:rsidR="00F554F7" w:rsidRDefault="002603B6" w:rsidP="00597AB9">
      <w:pPr>
        <w:spacing w:line="480" w:lineRule="auto"/>
        <w:ind w:firstLine="720"/>
      </w:pPr>
      <w:r>
        <w:t xml:space="preserve">For the breeding season </w:t>
      </w:r>
      <w:r w:rsidR="005318C0">
        <w:t>model</w:t>
      </w:r>
      <w:r>
        <w:t>, we</w:t>
      </w:r>
      <w:r w:rsidR="005318C0">
        <w:t xml:space="preserve"> used a random forest classifier designed for clustered data </w:t>
      </w:r>
      <w:r w:rsidR="007C19E1" w:rsidRPr="007C19E1">
        <w:rPr>
          <w:noProof/>
        </w:rPr>
        <w:t>(Wang and Chen 2016)</w:t>
      </w:r>
      <w:r w:rsidR="001C460E">
        <w:t xml:space="preserve">, </w:t>
      </w:r>
      <w:r w:rsidR="00E145C5">
        <w:t>us</w:t>
      </w:r>
      <w:r w:rsidR="001C460E">
        <w:t>ing</w:t>
      </w:r>
      <w:r w:rsidR="00E145C5">
        <w:t xml:space="preserve"> s</w:t>
      </w:r>
      <w:r w:rsidR="005318C0">
        <w:t xml:space="preserve">urvey route id as </w:t>
      </w:r>
      <w:r w:rsidR="00CD24E8">
        <w:t>a</w:t>
      </w:r>
      <w:r w:rsidR="005318C0">
        <w:t xml:space="preserve"> clustering variable to compensate for </w:t>
      </w:r>
      <w:r w:rsidR="00E3256F">
        <w:t xml:space="preserve">spatial </w:t>
      </w:r>
      <w:r w:rsidR="005318C0">
        <w:t xml:space="preserve">autocorrelation </w:t>
      </w:r>
      <w:r w:rsidR="001C460E">
        <w:t xml:space="preserve">among </w:t>
      </w:r>
      <w:r w:rsidR="005318C0">
        <w:t>points on the same survey route</w:t>
      </w:r>
      <w:r w:rsidR="00427616">
        <w:t xml:space="preserve">. </w:t>
      </w:r>
      <w:r w:rsidR="005318C0">
        <w:t>We also included</w:t>
      </w:r>
      <w:r w:rsidR="002E4872">
        <w:t xml:space="preserve"> survey type</w:t>
      </w:r>
      <w:r w:rsidR="001C460E">
        <w:t xml:space="preserve"> (state vs federal)</w:t>
      </w:r>
      <w:r w:rsidR="005318C0">
        <w:t xml:space="preserve"> as an explanatory variable to account for </w:t>
      </w:r>
      <w:r w:rsidR="007E776C">
        <w:t>the non-random distribution of</w:t>
      </w:r>
      <w:r w:rsidR="005318C0">
        <w:t xml:space="preserve"> state survey route</w:t>
      </w:r>
      <w:r w:rsidR="007E776C">
        <w:t>s</w:t>
      </w:r>
      <w:r w:rsidR="00427616">
        <w:t xml:space="preserve">. </w:t>
      </w:r>
      <w:r w:rsidR="00EC5816">
        <w:t xml:space="preserve">We assessed </w:t>
      </w:r>
      <w:r w:rsidR="009D6BC9">
        <w:t xml:space="preserve">the accuracy of </w:t>
      </w:r>
      <w:r w:rsidR="00AC6BFD">
        <w:t>our random forest</w:t>
      </w:r>
      <w:r w:rsidR="009D6BC9">
        <w:t xml:space="preserve"> model</w:t>
      </w:r>
      <w:r w:rsidR="00AC6BFD">
        <w:t>s</w:t>
      </w:r>
      <w:r w:rsidR="009D6BC9">
        <w:t xml:space="preserve"> using</w:t>
      </w:r>
      <w:r w:rsidR="00AC6BFD">
        <w:t xml:space="preserve"> a k-fold cross validation approach with 10 folds, using 90% of the data in each fold as a training dataset and the remaining 10% as a testing dataset. We averaged AUCs for each of the 10 folds to produce a mean AUC </w:t>
      </w:r>
      <w:r w:rsidR="002D448F">
        <w:t xml:space="preserve">and </w:t>
      </w:r>
      <w:r w:rsidR="00AC6BFD">
        <w:t xml:space="preserve">created </w:t>
      </w:r>
      <w:r w:rsidR="002D448F">
        <w:t xml:space="preserve">a </w:t>
      </w:r>
      <w:r w:rsidR="00AC6BFD">
        <w:t xml:space="preserve">predictive layers that averaged each of the 10-fold layers together </w:t>
      </w:r>
      <w:r w:rsidR="002D448F">
        <w:t>for each model</w:t>
      </w:r>
      <w:r w:rsidR="00AC6BFD">
        <w:t>.</w:t>
      </w:r>
      <w:r w:rsidR="002D448F">
        <w:t xml:space="preserve"> </w:t>
      </w:r>
      <w:r w:rsidR="00CD237D">
        <w:t>To avoid overwhelming the model with highly correlated variables, w</w:t>
      </w:r>
      <w:r w:rsidR="002D448F">
        <w:t xml:space="preserve">e </w:t>
      </w:r>
      <w:r w:rsidR="004D3A3C">
        <w:t xml:space="preserve">selected a final model for each analysis using a three-step backwards variable-selection approach </w:t>
      </w:r>
      <w:r w:rsidR="004D3A3C" w:rsidRPr="007C19E1">
        <w:rPr>
          <w:noProof/>
        </w:rPr>
        <w:t>(Genuer et al. 2019)</w:t>
      </w:r>
      <w:r w:rsidR="004D3A3C">
        <w:t>, where each step produced a more parsimonious model. The first step</w:t>
      </w:r>
      <w:r w:rsidR="0067320D">
        <w:t xml:space="preserve"> </w:t>
      </w:r>
      <w:r w:rsidR="00152E38">
        <w:t xml:space="preserve">eliminated variables which had </w:t>
      </w:r>
      <w:r w:rsidR="009F7BBC">
        <w:t xml:space="preserve">a variable importance value below </w:t>
      </w:r>
      <w:r w:rsidR="007959D0">
        <w:t xml:space="preserve">a threshold </w:t>
      </w:r>
      <w:r w:rsidR="00385A2E">
        <w:t xml:space="preserve">value determined based on the </w:t>
      </w:r>
      <w:r w:rsidR="00070A88">
        <w:t xml:space="preserve">guidelines provided in </w:t>
      </w:r>
      <w:r w:rsidR="00F126E4" w:rsidRPr="00F126E4">
        <w:t xml:space="preserve">Genuer et al. </w:t>
      </w:r>
      <w:r w:rsidR="00F126E4">
        <w:t>(</w:t>
      </w:r>
      <w:r w:rsidR="00F126E4" w:rsidRPr="00F126E4">
        <w:t>2015)</w:t>
      </w:r>
      <w:r w:rsidR="004C73C8">
        <w:t xml:space="preserve">, removing variables that were irrelevant to </w:t>
      </w:r>
      <w:r w:rsidR="00FD28B3">
        <w:t>the model</w:t>
      </w:r>
      <w:r w:rsidR="00F126E4">
        <w:t>.</w:t>
      </w:r>
      <w:r w:rsidR="0067320D">
        <w:t xml:space="preserve"> </w:t>
      </w:r>
      <w:r w:rsidR="0015339C">
        <w:t xml:space="preserve">The second step </w:t>
      </w:r>
      <w:r w:rsidR="00BA1CCB">
        <w:t>retained only the variables in the analysis w</w:t>
      </w:r>
      <w:r w:rsidR="00EA258D">
        <w:t xml:space="preserve">hich </w:t>
      </w:r>
      <w:r w:rsidR="006F35E9">
        <w:t xml:space="preserve">led to the </w:t>
      </w:r>
      <w:r w:rsidR="00BC215F">
        <w:t>smallest out-of-bag error rates</w:t>
      </w:r>
      <w:r w:rsidR="00C903C6">
        <w:t xml:space="preserve"> when training the model</w:t>
      </w:r>
      <w:r w:rsidR="00F723BD">
        <w:t xml:space="preserve">, effectively eliminating variables which had some relevance but were not critical for prediction. The third </w:t>
      </w:r>
      <w:r w:rsidR="005A2D82">
        <w:t>step used a</w:t>
      </w:r>
      <w:r w:rsidR="00E17B3A">
        <w:t>n incremental</w:t>
      </w:r>
      <w:r w:rsidR="005A2D82">
        <w:t xml:space="preserve"> process</w:t>
      </w:r>
      <w:r w:rsidR="00586DE6">
        <w:t xml:space="preserve"> to adding variables t</w:t>
      </w:r>
      <w:r w:rsidR="00B8428B">
        <w:t xml:space="preserve">o a model, only </w:t>
      </w:r>
      <w:r w:rsidR="002B7D3B">
        <w:t>includ</w:t>
      </w:r>
      <w:r w:rsidR="00615741">
        <w:t>ing</w:t>
      </w:r>
      <w:r w:rsidR="00B8428B">
        <w:t xml:space="preserve"> a </w:t>
      </w:r>
      <w:r w:rsidR="002B7D3B">
        <w:t>variable</w:t>
      </w:r>
      <w:r w:rsidR="00B8428B">
        <w:t xml:space="preserve"> if doing so would </w:t>
      </w:r>
      <w:r w:rsidR="002B7D3B">
        <w:t xml:space="preserve">lead to an appreciable increase in </w:t>
      </w:r>
      <w:r w:rsidR="00615741">
        <w:t xml:space="preserve">the model’s out-of-bag error. This </w:t>
      </w:r>
      <w:r w:rsidR="006C5021">
        <w:t xml:space="preserve">effectively removed </w:t>
      </w:r>
      <w:r w:rsidR="00E11A3F">
        <w:t xml:space="preserve">redundant variables from </w:t>
      </w:r>
      <w:r w:rsidR="002A03A6">
        <w:t>consideration (</w:t>
      </w:r>
      <w:r w:rsidR="002A03A6" w:rsidRPr="00F126E4">
        <w:t>Genuer et al. 2015</w:t>
      </w:r>
      <w:r w:rsidR="002A03A6">
        <w:t xml:space="preserve">). </w:t>
      </w:r>
      <w:r w:rsidR="00F554F7">
        <w:t>As past studies have found that the removal of unimportant</w:t>
      </w:r>
    </w:p>
    <w:p w14:paraId="40D2FA3C" w14:textId="79FEA3F3" w:rsidR="00F126E4" w:rsidRDefault="002A03A6" w:rsidP="00597AB9">
      <w:pPr>
        <w:spacing w:line="480" w:lineRule="auto"/>
        <w:ind w:firstLine="720"/>
      </w:pPr>
      <w:commentRangeStart w:id="12"/>
      <w:commentRangeStart w:id="13"/>
      <w:commentRangeStart w:id="14"/>
      <w:commentRangeStart w:id="15"/>
      <w:r>
        <w:lastRenderedPageBreak/>
        <w:t xml:space="preserve">While this process was designed to allow for clearer interpretation </w:t>
      </w:r>
      <w:r w:rsidR="0067320D">
        <w:t xml:space="preserve">of variable importance in random forest modeling, we found that the exclusion of </w:t>
      </w:r>
      <w:r w:rsidR="00CB76D0">
        <w:t>unimportant variables substantially increased the predictive accuracy of our breeding season model</w:t>
      </w:r>
      <w:r w:rsidR="009C03DE">
        <w:t>.</w:t>
      </w:r>
      <w:commentRangeEnd w:id="12"/>
      <w:r w:rsidR="007C054A">
        <w:rPr>
          <w:rStyle w:val="CommentReference"/>
        </w:rPr>
        <w:commentReference w:id="12"/>
      </w:r>
      <w:commentRangeEnd w:id="13"/>
      <w:r w:rsidR="003616DA">
        <w:rPr>
          <w:rStyle w:val="CommentReference"/>
        </w:rPr>
        <w:commentReference w:id="13"/>
      </w:r>
      <w:commentRangeEnd w:id="14"/>
      <w:r w:rsidR="00340AAE">
        <w:rPr>
          <w:rStyle w:val="CommentReference"/>
        </w:rPr>
        <w:commentReference w:id="14"/>
      </w:r>
      <w:commentRangeEnd w:id="15"/>
      <w:r w:rsidR="00C94A90">
        <w:rPr>
          <w:rStyle w:val="CommentReference"/>
        </w:rPr>
        <w:commentReference w:id="15"/>
      </w:r>
      <w:r w:rsidR="009C03DE">
        <w:t xml:space="preserve"> Therefore, we </w:t>
      </w:r>
    </w:p>
    <w:p w14:paraId="606A26B2" w14:textId="10681A66" w:rsidR="00597AB9" w:rsidRDefault="004D3A3C" w:rsidP="00597AB9">
      <w:pPr>
        <w:spacing w:line="480" w:lineRule="auto"/>
        <w:ind w:firstLine="720"/>
      </w:pPr>
      <w:r>
        <w:t xml:space="preserve"> eliminated variables with little importance to prediction, the second step removed variables with some relevance but not critical for prediction, and the third step eliminated variables that were redundant. </w:t>
      </w:r>
      <w:r w:rsidR="00597AB9">
        <w:t xml:space="preserve">We calculated AUC metrics to determine </w:t>
      </w:r>
      <w:commentRangeStart w:id="16"/>
      <w:commentRangeStart w:id="17"/>
      <w:commentRangeStart w:id="18"/>
      <w:r w:rsidR="00597AB9">
        <w:t xml:space="preserve">which step produced the most predictive model </w:t>
      </w:r>
      <w:commentRangeEnd w:id="16"/>
      <w:r w:rsidR="00597AB9">
        <w:rPr>
          <w:rStyle w:val="CommentReference"/>
        </w:rPr>
        <w:commentReference w:id="16"/>
      </w:r>
      <w:commentRangeEnd w:id="17"/>
      <w:r w:rsidR="00597AB9">
        <w:rPr>
          <w:rStyle w:val="CommentReference"/>
        </w:rPr>
        <w:commentReference w:id="17"/>
      </w:r>
      <w:commentRangeEnd w:id="18"/>
      <w:r w:rsidR="0082131A">
        <w:rPr>
          <w:rStyle w:val="CommentReference"/>
        </w:rPr>
        <w:commentReference w:id="18"/>
      </w:r>
      <w:r w:rsidR="00597AB9">
        <w:t xml:space="preserve">and </w:t>
      </w:r>
      <w:r w:rsidR="000B5B26">
        <w:t xml:space="preserve">used that model to create a final predictive </w:t>
      </w:r>
      <w:r w:rsidR="00597AB9">
        <w:t xml:space="preserve">. </w:t>
      </w:r>
    </w:p>
    <w:p w14:paraId="70B92281" w14:textId="77777777" w:rsidR="004E1535" w:rsidRPr="00FE74A7" w:rsidRDefault="004E1535" w:rsidP="004E1535">
      <w:pPr>
        <w:spacing w:line="480" w:lineRule="auto"/>
      </w:pPr>
    </w:p>
    <w:p w14:paraId="0FE1E166" w14:textId="77777777" w:rsidR="005318C0" w:rsidRPr="00427616" w:rsidRDefault="005318C0" w:rsidP="00427616">
      <w:pPr>
        <w:spacing w:line="480" w:lineRule="auto"/>
        <w:rPr>
          <w:i/>
          <w:iCs/>
        </w:rPr>
      </w:pPr>
      <w:r w:rsidRPr="00427616">
        <w:rPr>
          <w:i/>
          <w:iCs/>
        </w:rPr>
        <w:t>Migratory season species distribution model</w:t>
      </w:r>
    </w:p>
    <w:p w14:paraId="37413B89" w14:textId="4C662A91" w:rsidR="00CD24E8" w:rsidRDefault="00E85D5C" w:rsidP="008A2B47">
      <w:pPr>
        <w:spacing w:line="480" w:lineRule="auto"/>
      </w:pPr>
      <w:r>
        <w:t>W</w:t>
      </w:r>
      <w:r w:rsidR="005318C0">
        <w:t>e</w:t>
      </w:r>
      <w:r w:rsidR="00C468DF">
        <w:t xml:space="preserve"> identified woodcock migratory stopover sites throughout Pennsylvania</w:t>
      </w:r>
      <w:r w:rsidR="0029342C">
        <w:t xml:space="preserve"> </w:t>
      </w:r>
      <w:r w:rsidR="005318C0">
        <w:t>us</w:t>
      </w:r>
      <w:r w:rsidR="00C468DF">
        <w:t>ing</w:t>
      </w:r>
      <w:r w:rsidR="005318C0">
        <w:t xml:space="preserve"> GPS</w:t>
      </w:r>
      <w:r w:rsidR="00C468DF">
        <w:t>-tracking</w:t>
      </w:r>
      <w:r w:rsidR="005318C0">
        <w:t xml:space="preserve"> data from the E</w:t>
      </w:r>
      <w:r w:rsidR="00E36DFA">
        <w:t xml:space="preserve">astern </w:t>
      </w:r>
      <w:r w:rsidR="005318C0">
        <w:t>W</w:t>
      </w:r>
      <w:r w:rsidR="00E36DFA">
        <w:t xml:space="preserve">oodcock </w:t>
      </w:r>
      <w:r w:rsidR="005318C0">
        <w:t>M</w:t>
      </w:r>
      <w:r w:rsidR="00E36DFA">
        <w:t xml:space="preserve">igration </w:t>
      </w:r>
      <w:r w:rsidR="005318C0">
        <w:t>R</w:t>
      </w:r>
      <w:r w:rsidR="00E36DFA">
        <w:t xml:space="preserve">esearch </w:t>
      </w:r>
      <w:r w:rsidR="005318C0">
        <w:t>C</w:t>
      </w:r>
      <w:r w:rsidR="00E36DFA">
        <w:t>ooperative</w:t>
      </w:r>
      <w:r w:rsidR="008217B6">
        <w:t>,</w:t>
      </w:r>
      <w:r w:rsidR="00E36DFA">
        <w:t xml:space="preserve"> a collaboration of </w:t>
      </w:r>
      <w:r w:rsidR="00CC33BD">
        <w:t>42</w:t>
      </w:r>
      <w:r w:rsidR="00E36DFA">
        <w:t xml:space="preserve"> federal, state, provincial, non-profit, and university partners throughout the United States and Canada </w:t>
      </w:r>
      <w:r w:rsidR="0031112F">
        <w:t>(</w:t>
      </w:r>
      <w:r w:rsidR="00097C45" w:rsidRPr="00097C45">
        <w:t>www.woodcockmigration.org</w:t>
      </w:r>
      <w:r w:rsidR="0031112F">
        <w:t>)</w:t>
      </w:r>
      <w:r w:rsidR="00E36DFA">
        <w:t xml:space="preserve">. </w:t>
      </w:r>
      <w:r w:rsidR="00D638C0">
        <w:t>W</w:t>
      </w:r>
      <w:r w:rsidR="00C468DF">
        <w:t>oodcock were</w:t>
      </w:r>
      <w:r w:rsidR="00D638C0">
        <w:t xml:space="preserve"> captured at 34 sites in Quebec, Ontario, Nova Scotia, Maine, Vermont, New York, Rhode Island, Pennsylvania, Maryland, West Virginia, Virginia, North Carolina, South Carolina, Georgia, Alabama, and Florida</w:t>
      </w:r>
      <w:r w:rsidR="00097C45">
        <w:t xml:space="preserve"> usin</w:t>
      </w:r>
      <w:r w:rsidR="00167B33">
        <w:t xml:space="preserve">g mist nets during morning and evening flights </w:t>
      </w:r>
      <w:r w:rsidR="001B3CD5" w:rsidRPr="001B3CD5">
        <w:rPr>
          <w:noProof/>
        </w:rPr>
        <w:t>(Sheldon 1960)</w:t>
      </w:r>
      <w:r w:rsidR="00167B33">
        <w:t xml:space="preserve">, and on night roosts using spotlights and dip nets </w:t>
      </w:r>
      <w:r w:rsidR="002162FC" w:rsidRPr="002162FC">
        <w:rPr>
          <w:noProof/>
        </w:rPr>
        <w:t>(Rieffenberger and Kletzly 1966, McAuley et al. 1993)</w:t>
      </w:r>
      <w:r w:rsidR="00167B33">
        <w:t>. We attached</w:t>
      </w:r>
      <w:r w:rsidR="00E36DFA">
        <w:t xml:space="preserve"> 4g, 5g, and 6.3g PinPoint GPS </w:t>
      </w:r>
      <w:r w:rsidR="00935448">
        <w:t xml:space="preserve">Argos </w:t>
      </w:r>
      <w:r w:rsidR="00C468DF">
        <w:t xml:space="preserve">transmitters </w:t>
      </w:r>
      <w:r w:rsidR="00935448">
        <w:t xml:space="preserve">(Lotek </w:t>
      </w:r>
      <w:r w:rsidR="00CC1AE7">
        <w:t>Wireless Inc., Newmarket, Ontario, CA</w:t>
      </w:r>
      <w:r w:rsidR="00935448">
        <w:t>)</w:t>
      </w:r>
      <w:r w:rsidR="00167B33">
        <w:t xml:space="preserve"> to captured woodcock. </w:t>
      </w:r>
      <w:r w:rsidR="00C468DF">
        <w:t>Transmitters</w:t>
      </w:r>
      <w:r w:rsidR="00167B33">
        <w:t xml:space="preserve"> </w:t>
      </w:r>
      <w:r w:rsidR="00935448">
        <w:t>record</w:t>
      </w:r>
      <w:r w:rsidR="00C468DF">
        <w:t>ed</w:t>
      </w:r>
      <w:r w:rsidR="00935448">
        <w:t xml:space="preserve"> locations at 1</w:t>
      </w:r>
      <w:r w:rsidR="0031112F">
        <w:t>2</w:t>
      </w:r>
      <w:r w:rsidR="0042219A">
        <w:t>–</w:t>
      </w:r>
      <w:r w:rsidR="0031112F">
        <w:t xml:space="preserve">60m </w:t>
      </w:r>
      <w:r w:rsidR="00F4697F">
        <w:t>accuracy and</w:t>
      </w:r>
      <w:r w:rsidR="00167B33">
        <w:t xml:space="preserve"> </w:t>
      </w:r>
      <w:commentRangeStart w:id="19"/>
      <w:commentRangeStart w:id="20"/>
      <w:r w:rsidR="00167B33">
        <w:t xml:space="preserve">were programmed to record locations </w:t>
      </w:r>
      <w:r w:rsidR="00221DB3">
        <w:t xml:space="preserve">every </w:t>
      </w:r>
      <w:r w:rsidR="00B14F11">
        <w:t>1</w:t>
      </w:r>
      <w:r w:rsidR="00D65A57">
        <w:t>–</w:t>
      </w:r>
      <w:r w:rsidR="00B14F11">
        <w:t>3</w:t>
      </w:r>
      <w:r w:rsidR="00221DB3">
        <w:t xml:space="preserve"> days </w:t>
      </w:r>
      <w:r w:rsidR="00167B33">
        <w:t xml:space="preserve">at </w:t>
      </w:r>
      <w:r w:rsidR="00B14F11">
        <w:t>0900</w:t>
      </w:r>
      <w:r w:rsidR="00167B33">
        <w:t xml:space="preserve"> </w:t>
      </w:r>
      <w:r w:rsidR="00B14F11">
        <w:t xml:space="preserve">or </w:t>
      </w:r>
      <w:r w:rsidR="00B757F8">
        <w:t>1500</w:t>
      </w:r>
      <w:r w:rsidR="00167B33">
        <w:t xml:space="preserve"> Eastern Time, outside of the woodcock’s nocturnal </w:t>
      </w:r>
      <w:r w:rsidR="00C065EF">
        <w:t xml:space="preserve">migration </w:t>
      </w:r>
      <w:r w:rsidR="00167B33">
        <w:t>period</w:t>
      </w:r>
      <w:commentRangeEnd w:id="19"/>
      <w:r w:rsidR="00C468DF">
        <w:rPr>
          <w:rStyle w:val="CommentReference"/>
        </w:rPr>
        <w:commentReference w:id="19"/>
      </w:r>
      <w:commentRangeEnd w:id="20"/>
      <w:r w:rsidR="002238B6">
        <w:rPr>
          <w:rStyle w:val="CommentReference"/>
        </w:rPr>
        <w:commentReference w:id="20"/>
      </w:r>
      <w:r w:rsidR="0031112F">
        <w:t xml:space="preserve">. </w:t>
      </w:r>
      <w:r w:rsidR="00097C45">
        <w:t>Transmitters</w:t>
      </w:r>
      <w:r w:rsidR="00B14F11">
        <w:t>, bands, and attachment materials</w:t>
      </w:r>
      <w:r w:rsidR="00097C45">
        <w:t xml:space="preserve"> never exceeded </w:t>
      </w:r>
      <w:r w:rsidR="00B14F11">
        <w:t>4</w:t>
      </w:r>
      <w:r w:rsidR="00097C45">
        <w:t xml:space="preserve">% of a bird’s body weight, and all </w:t>
      </w:r>
      <w:r w:rsidR="001976F4">
        <w:t xml:space="preserve">capture and handling </w:t>
      </w:r>
      <w:r w:rsidR="00B17BA7">
        <w:t>were</w:t>
      </w:r>
      <w:r w:rsidR="001976F4">
        <w:t xml:space="preserve"> conducted with methods approved by the University of Maine Institutional Animal Care and Use Committee (Protocol # A2020-07-01).</w:t>
      </w:r>
    </w:p>
    <w:p w14:paraId="51D70A57" w14:textId="579BE18D" w:rsidR="00E111BA" w:rsidRDefault="00D6499D" w:rsidP="008A2B47">
      <w:pPr>
        <w:spacing w:line="480" w:lineRule="auto"/>
      </w:pPr>
      <w:r>
        <w:lastRenderedPageBreak/>
        <w:tab/>
      </w:r>
      <w:r w:rsidR="00C468DF">
        <w:t xml:space="preserve">We filtered woodcock location data </w:t>
      </w:r>
      <w:r w:rsidR="00E5360E">
        <w:t xml:space="preserve">to </w:t>
      </w:r>
      <w:r w:rsidR="0033281D">
        <w:t xml:space="preserve">select </w:t>
      </w:r>
      <w:r w:rsidR="00E5360E">
        <w:t>migratory locations,</w:t>
      </w:r>
      <w:commentRangeStart w:id="21"/>
      <w:r w:rsidR="00E5360E">
        <w:t xml:space="preserve"> </w:t>
      </w:r>
      <w:r w:rsidR="00C468DF">
        <w:t xml:space="preserve">which </w:t>
      </w:r>
      <w:r w:rsidR="00E5360E">
        <w:t xml:space="preserve">we delineated </w:t>
      </w:r>
      <w:r w:rsidR="00C468DF">
        <w:t>based on the</w:t>
      </w:r>
      <w:r w:rsidR="00755693">
        <w:t xml:space="preserve"> first</w:t>
      </w:r>
      <w:r w:rsidR="00C468DF">
        <w:t xml:space="preserve"> and last</w:t>
      </w:r>
      <w:r w:rsidR="00755693">
        <w:t xml:space="preserve"> movement</w:t>
      </w:r>
      <w:r w:rsidR="00C468DF">
        <w:t>s made by each bird that were</w:t>
      </w:r>
      <w:r w:rsidR="00755693">
        <w:t xml:space="preserve"> &gt; </w:t>
      </w:r>
      <w:r w:rsidR="005E2021">
        <w:t>16.1</w:t>
      </w:r>
      <w:r w:rsidR="00755693">
        <w:t xml:space="preserve"> km</w:t>
      </w:r>
      <w:commentRangeEnd w:id="21"/>
      <w:r w:rsidR="00936129">
        <w:rPr>
          <w:rStyle w:val="CommentReference"/>
        </w:rPr>
        <w:commentReference w:id="21"/>
      </w:r>
      <w:r w:rsidR="006313C8">
        <w:t xml:space="preserve">. </w:t>
      </w:r>
      <w:r w:rsidR="00C468DF">
        <w:t>Because woodcock migrate at night, we considered a</w:t>
      </w:r>
      <w:r w:rsidR="00084D82">
        <w:t xml:space="preserve">ll diurnal locations between migratory initiation and termination to be </w:t>
      </w:r>
      <w:r w:rsidR="00C468DF">
        <w:t>stopovers</w:t>
      </w:r>
      <w:r w:rsidR="00084D82">
        <w:t xml:space="preserve">. </w:t>
      </w:r>
      <w:r w:rsidR="001A4620">
        <w:t xml:space="preserve">Consecutive locations from the same individual </w:t>
      </w:r>
      <w:commentRangeStart w:id="22"/>
      <w:r w:rsidR="001A4620">
        <w:t xml:space="preserve">within 3 km of </w:t>
      </w:r>
      <w:commentRangeEnd w:id="22"/>
      <w:r w:rsidR="00C468DF">
        <w:rPr>
          <w:rStyle w:val="CommentReference"/>
        </w:rPr>
        <w:commentReference w:id="22"/>
      </w:r>
      <w:r w:rsidR="001A4620">
        <w:t xml:space="preserve">each other were considered the same stopover, </w:t>
      </w:r>
      <w:r w:rsidR="00C468DF">
        <w:t xml:space="preserve">so we selected </w:t>
      </w:r>
      <w:r w:rsidR="001A4620">
        <w:t xml:space="preserve">one </w:t>
      </w:r>
      <w:r w:rsidR="00C468DF">
        <w:t>location</w:t>
      </w:r>
      <w:r w:rsidR="001A4620">
        <w:t xml:space="preserve"> randomly,</w:t>
      </w:r>
      <w:r w:rsidR="00C468DF">
        <w:t xml:space="preserve"> and removed the remainder </w:t>
      </w:r>
      <w:r w:rsidR="001A4620">
        <w:t>from the analysis</w:t>
      </w:r>
      <w:r w:rsidR="00A63118">
        <w:t xml:space="preserve"> to reduce pseudoreplication and spatial autocorrelation of closely clustered locations</w:t>
      </w:r>
      <w:r w:rsidR="001A4620">
        <w:t xml:space="preserve">. </w:t>
      </w:r>
    </w:p>
    <w:p w14:paraId="25506B9A" w14:textId="7EE2F83D" w:rsidR="00F30F80" w:rsidRDefault="00875808" w:rsidP="008A2B47">
      <w:pPr>
        <w:spacing w:line="480" w:lineRule="auto"/>
      </w:pPr>
      <w:r>
        <w:tab/>
      </w:r>
      <w:r w:rsidR="00C52B77">
        <w:t xml:space="preserve">We </w:t>
      </w:r>
      <w:r w:rsidR="00C468DF">
        <w:t xml:space="preserve">combined </w:t>
      </w:r>
      <w:r w:rsidR="00C52B77">
        <w:t>w</w:t>
      </w:r>
      <w:r w:rsidR="001A4620">
        <w:t>oodcock stopover locations</w:t>
      </w:r>
      <w:r w:rsidR="00C468DF">
        <w:t xml:space="preserve"> with</w:t>
      </w:r>
      <w:r w:rsidR="001A4620">
        <w:t xml:space="preserve"> 10,000 </w:t>
      </w:r>
      <w:r w:rsidR="00C468DF">
        <w:t>locations</w:t>
      </w:r>
      <w:r w:rsidR="00656549">
        <w:t xml:space="preserve"> randomly distributed throughout Pennsylvania</w:t>
      </w:r>
      <w:r w:rsidR="00C468DF">
        <w:t xml:space="preserve">, which we considered </w:t>
      </w:r>
      <w:r w:rsidR="001A4620">
        <w:t>pseudoabsence</w:t>
      </w:r>
      <w:r w:rsidR="00656549">
        <w:t xml:space="preserve"> location</w:t>
      </w:r>
      <w:r w:rsidR="00C468DF">
        <w:t>s</w:t>
      </w:r>
      <w:r w:rsidR="001A4620">
        <w:t xml:space="preserve">. </w:t>
      </w:r>
      <w:r w:rsidR="00C15234">
        <w:t>We used</w:t>
      </w:r>
      <w:r w:rsidR="00C468DF">
        <w:t xml:space="preserve"> similar methods</w:t>
      </w:r>
      <w:r w:rsidR="00C15234">
        <w:t xml:space="preserve"> as the breeding season model to build the migratory model</w:t>
      </w:r>
      <w:r w:rsidR="00D57AC1">
        <w:t xml:space="preserve">. As survey route groupings were not necessary </w:t>
      </w:r>
      <w:r w:rsidR="00401F7D">
        <w:t xml:space="preserve">for the migratory model, we replaced the mixed random forest model </w:t>
      </w:r>
      <w:r w:rsidR="00D50D54">
        <w:t xml:space="preserve">structure used in the breeding season model with a traditional random forest classification model, written using the </w:t>
      </w:r>
      <w:r w:rsidR="00B47E0C">
        <w:t>randomForest</w:t>
      </w:r>
      <w:r w:rsidR="00D50D54">
        <w:t xml:space="preserve"> package in R</w:t>
      </w:r>
      <w:r w:rsidR="00B47E0C">
        <w:t xml:space="preserve"> (Liaw &amp; </w:t>
      </w:r>
      <w:r w:rsidR="00564AE1">
        <w:t>Wiener 2002</w:t>
      </w:r>
      <w:r w:rsidR="00B47E0C">
        <w:t>)</w:t>
      </w:r>
      <w:r w:rsidR="00D50D54">
        <w:t xml:space="preserve">. We used the same backwards variable selection approach </w:t>
      </w:r>
      <w:r w:rsidR="00736D4A">
        <w:t>as we used in the breeding season model</w:t>
      </w:r>
      <w:r w:rsidR="0063166F">
        <w:t xml:space="preserve"> to select the explanatory variables</w:t>
      </w:r>
      <w:r w:rsidR="00F30F80">
        <w:t xml:space="preserve">, and generated </w:t>
      </w:r>
      <w:r w:rsidR="006664E3">
        <w:t>AUC values and a final predictive layer using the methods described above.</w:t>
      </w:r>
    </w:p>
    <w:p w14:paraId="2B462080" w14:textId="215397AD" w:rsidR="001D5C4C" w:rsidRDefault="001D5C4C" w:rsidP="008A2B47">
      <w:pPr>
        <w:spacing w:line="480" w:lineRule="auto"/>
      </w:pPr>
      <w:r>
        <w:rPr>
          <w:i/>
          <w:iCs/>
        </w:rPr>
        <w:t>Analysis of covariate relationships</w:t>
      </w:r>
    </w:p>
    <w:p w14:paraId="1FE96957" w14:textId="7E54A2C1" w:rsidR="001D5C4C" w:rsidRPr="001D5C4C" w:rsidRDefault="00C468DF" w:rsidP="008A2B47">
      <w:pPr>
        <w:spacing w:line="480" w:lineRule="auto"/>
      </w:pPr>
      <w:commentRangeStart w:id="23"/>
      <w:r>
        <w:t xml:space="preserve">Our </w:t>
      </w:r>
      <w:r w:rsidR="00D246E1">
        <w:t>intent</w:t>
      </w:r>
      <w:r>
        <w:t xml:space="preserve"> was to predict woodcock habitat distribution, and not to establish woodcock-habitat </w:t>
      </w:r>
      <w:r w:rsidR="004D41D2">
        <w:t>associations</w:t>
      </w:r>
      <w:r>
        <w:t xml:space="preserve"> per se. However, …</w:t>
      </w:r>
      <w:r w:rsidR="008F3632">
        <w:t>tk.</w:t>
      </w:r>
      <w:r>
        <w:t xml:space="preserve"> </w:t>
      </w:r>
      <w:commentRangeEnd w:id="23"/>
      <w:r>
        <w:rPr>
          <w:rStyle w:val="CommentReference"/>
        </w:rPr>
        <w:commentReference w:id="23"/>
      </w:r>
      <w:r w:rsidR="001D5C4C">
        <w:t xml:space="preserve">To determine </w:t>
      </w:r>
      <w:r w:rsidR="005E423E">
        <w:t xml:space="preserve">the relationships between </w:t>
      </w:r>
      <w:r>
        <w:t>each</w:t>
      </w:r>
      <w:r w:rsidR="00DC3C39">
        <w:t xml:space="preserve"> covariates and the predictive layers</w:t>
      </w:r>
      <w:r w:rsidR="00EF6FC5">
        <w:t>, we sampled covariate values and predicted migratory and breeding seaso</w:t>
      </w:r>
      <w:r w:rsidR="00EA6EC1">
        <w:t>n</w:t>
      </w:r>
      <w:r w:rsidR="00EF6FC5">
        <w:t xml:space="preserve"> suitability </w:t>
      </w:r>
      <w:r w:rsidR="00EA6EC1">
        <w:t xml:space="preserve">at 10,000 randomly distributed points throughout Pennsylvania. </w:t>
      </w:r>
      <w:r w:rsidR="00D84F7D">
        <w:t xml:space="preserve">We then </w:t>
      </w:r>
      <w:r>
        <w:t>used</w:t>
      </w:r>
      <w:r w:rsidR="007D0D2D">
        <w:t xml:space="preserve"> hex plots </w:t>
      </w:r>
      <w:r w:rsidR="00D84F7D">
        <w:t xml:space="preserve">to visually identify trends between </w:t>
      </w:r>
      <w:r w:rsidR="007D0D2D">
        <w:t xml:space="preserve">covariates and predictive layers. </w:t>
      </w:r>
      <w:commentRangeStart w:id="24"/>
      <w:r w:rsidR="006E530D">
        <w:t xml:space="preserve">We </w:t>
      </w:r>
      <w:r w:rsidR="0062004C">
        <w:t>used the same 10,000</w:t>
      </w:r>
      <w:r w:rsidR="006E530D">
        <w:t xml:space="preserve"> points to </w:t>
      </w:r>
      <w:r w:rsidR="0026522F">
        <w:t xml:space="preserve">create a figure illustrating the differences in distribution of </w:t>
      </w:r>
      <w:r w:rsidR="00242E59">
        <w:t xml:space="preserve">breeding and migratory habitat by ecoregion, to identify ecoregions </w:t>
      </w:r>
      <w:r w:rsidR="0062004C">
        <w:t xml:space="preserve">which would be best suited for </w:t>
      </w:r>
      <w:r w:rsidR="006304B7">
        <w:t>breeding or migratory habitat managem</w:t>
      </w:r>
      <w:r w:rsidR="0062004C">
        <w:t>ent.</w:t>
      </w:r>
      <w:commentRangeEnd w:id="24"/>
      <w:r>
        <w:rPr>
          <w:rStyle w:val="CommentReference"/>
        </w:rPr>
        <w:commentReference w:id="24"/>
      </w:r>
    </w:p>
    <w:p w14:paraId="5C95C00C" w14:textId="3DB0EB5E" w:rsidR="005318C0" w:rsidRPr="00427616" w:rsidRDefault="00944B51" w:rsidP="00427616">
      <w:pPr>
        <w:spacing w:line="480" w:lineRule="auto"/>
        <w:rPr>
          <w:i/>
          <w:iCs/>
        </w:rPr>
      </w:pPr>
      <w:commentRangeStart w:id="25"/>
      <w:r>
        <w:rPr>
          <w:i/>
          <w:iCs/>
        </w:rPr>
        <w:t>Decision support tool</w:t>
      </w:r>
    </w:p>
    <w:p w14:paraId="4AB918AC" w14:textId="3DD703E1" w:rsidR="00A6718F" w:rsidRDefault="005318C0" w:rsidP="00F1251E">
      <w:pPr>
        <w:spacing w:line="480" w:lineRule="auto"/>
      </w:pPr>
      <w:r>
        <w:lastRenderedPageBreak/>
        <w:t xml:space="preserve">To facilitate user choice in </w:t>
      </w:r>
      <w:commentRangeEnd w:id="25"/>
      <w:r w:rsidR="00C87874">
        <w:rPr>
          <w:rStyle w:val="CommentReference"/>
        </w:rPr>
        <w:commentReference w:id="25"/>
      </w:r>
      <w:r w:rsidR="00C87874">
        <w:t>the importance of</w:t>
      </w:r>
      <w:r>
        <w:t xml:space="preserve"> migratory and </w:t>
      </w:r>
      <w:r w:rsidR="00B464E3">
        <w:t>breeding season</w:t>
      </w:r>
      <w:r>
        <w:t xml:space="preserve"> habitat</w:t>
      </w:r>
      <w:r w:rsidR="00C87874">
        <w:t xml:space="preserve"> to local management</w:t>
      </w:r>
      <w:r>
        <w:t xml:space="preserve">, </w:t>
      </w:r>
      <w:r w:rsidR="00B464E3">
        <w:t>we created</w:t>
      </w:r>
      <w:r w:rsidR="00EC71C4">
        <w:t xml:space="preserve"> a</w:t>
      </w:r>
      <w:r w:rsidR="002E4872">
        <w:t xml:space="preserve"> </w:t>
      </w:r>
      <w:r w:rsidR="002B2456">
        <w:t xml:space="preserve">decision making tool in the </w:t>
      </w:r>
      <w:r w:rsidR="002E4872">
        <w:t xml:space="preserve">Shiny </w:t>
      </w:r>
      <w:r w:rsidR="002B2456">
        <w:t>ecosystem</w:t>
      </w:r>
      <w:r w:rsidR="00162D5E">
        <w:t xml:space="preserve"> </w:t>
      </w:r>
      <w:r w:rsidR="0041729C" w:rsidRPr="0041729C">
        <w:rPr>
          <w:noProof/>
        </w:rPr>
        <w:t>(Chang et al. 2021)</w:t>
      </w:r>
      <w:r w:rsidR="00B464E3">
        <w:t xml:space="preserve"> </w:t>
      </w:r>
      <w:r w:rsidR="007E776C">
        <w:t>t</w:t>
      </w:r>
      <w:r w:rsidR="00C87874">
        <w:t>hat</w:t>
      </w:r>
      <w:r w:rsidR="00B464E3">
        <w:t xml:space="preserve"> allow</w:t>
      </w:r>
      <w:r w:rsidR="00C87874">
        <w:t>s</w:t>
      </w:r>
      <w:r w:rsidR="00B464E3">
        <w:t xml:space="preserve"> users to assign weights to each</w:t>
      </w:r>
      <w:r w:rsidR="00304E40">
        <w:t xml:space="preserve"> seasonal layer</w:t>
      </w:r>
      <w:r w:rsidR="00C468DF">
        <w:t xml:space="preserve"> in 10% increments (ex. 20% migratory and 80% breeding season),</w:t>
      </w:r>
      <w:r w:rsidR="00B464E3">
        <w:t xml:space="preserve"> and combine them into a single</w:t>
      </w:r>
      <w:r w:rsidR="00304E40">
        <w:t xml:space="preserve"> multi-season </w:t>
      </w:r>
      <w:r w:rsidR="00B464E3">
        <w:t>layer</w:t>
      </w:r>
      <w:r w:rsidR="002E4872">
        <w:t xml:space="preserve"> </w:t>
      </w:r>
      <w:r w:rsidR="00B464E3">
        <w:t>(Fig</w:t>
      </w:r>
      <w:r w:rsidR="0070332C">
        <w:t>. 2</w:t>
      </w:r>
      <w:r w:rsidR="00B464E3">
        <w:t>)</w:t>
      </w:r>
      <w:r w:rsidR="00427616">
        <w:t>.</w:t>
      </w:r>
      <w:r w:rsidR="00B464E3">
        <w:t xml:space="preserve"> </w:t>
      </w:r>
      <w:r w:rsidR="004E3F16">
        <w:t xml:space="preserve">The weighting was conducted on a </w:t>
      </w:r>
      <w:commentRangeStart w:id="26"/>
      <w:r w:rsidR="004E3F16">
        <w:t xml:space="preserve">pixel-by-pixel </w:t>
      </w:r>
      <w:commentRangeEnd w:id="26"/>
      <w:r w:rsidR="004D41D2">
        <w:rPr>
          <w:rStyle w:val="CommentReference"/>
        </w:rPr>
        <w:commentReference w:id="26"/>
      </w:r>
      <w:r w:rsidR="004E3F16">
        <w:t>basis</w:t>
      </w:r>
    </w:p>
    <w:p w14:paraId="60B1AC88" w14:textId="77777777" w:rsidR="004E3F16" w:rsidRPr="000626A2" w:rsidRDefault="00000000" w:rsidP="004E3F16">
      <w:pPr>
        <w:spacing w:line="480" w:lineRule="auto"/>
      </w:pPr>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b</m:t>
                  </m:r>
                </m:sub>
              </m:sSub>
            </m:e>
          </m:d>
        </m:oMath>
      </m:oMathPara>
    </w:p>
    <w:p w14:paraId="6E8B52B5" w14:textId="250B816C" w:rsidR="00A6718F" w:rsidRDefault="00000000" w:rsidP="00F1251E">
      <w:pPr>
        <w:spacing w:line="480" w:lineRule="auto"/>
      </w:pPr>
      <m:oMathPara>
        <m:oMath>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 xml:space="preserve">=1- </m:t>
          </m:r>
          <m:sSub>
            <m:sSubPr>
              <m:ctrlPr>
                <w:rPr>
                  <w:rFonts w:ascii="Cambria Math" w:hAnsi="Cambria Math"/>
                  <w:i/>
                </w:rPr>
              </m:ctrlPr>
            </m:sSubPr>
            <m:e>
              <m:r>
                <w:rPr>
                  <w:rFonts w:ascii="Cambria Math" w:hAnsi="Cambria Math"/>
                </w:rPr>
                <m:t>w</m:t>
              </m:r>
            </m:e>
            <m:sub>
              <m:r>
                <w:rPr>
                  <w:rFonts w:ascii="Cambria Math" w:hAnsi="Cambria Math"/>
                </w:rPr>
                <m:t>b</m:t>
              </m:r>
            </m:sub>
          </m:sSub>
        </m:oMath>
      </m:oMathPara>
    </w:p>
    <w:p w14:paraId="1A6BD98D" w14:textId="11D3FEE9" w:rsidR="00C87874" w:rsidRPr="00C87874" w:rsidRDefault="00C87874" w:rsidP="00C87874">
      <w:pPr>
        <w:spacing w:line="480" w:lineRule="auto"/>
      </w:pPr>
      <w:r>
        <w:t xml:space="preserve">where </w:t>
      </w:r>
      <w:r w:rsidRPr="006330CF">
        <w:rPr>
          <w:i/>
          <w:iCs/>
        </w:rPr>
        <w:t>p</w:t>
      </w:r>
      <w:r w:rsidRPr="006330CF">
        <w:rPr>
          <w:i/>
          <w:iCs/>
          <w:vertAlign w:val="subscript"/>
        </w:rPr>
        <w:t>w</w:t>
      </w:r>
      <w:r>
        <w:t xml:space="preserve"> indicates the value of the weighted pixel value, </w:t>
      </w:r>
      <w:r w:rsidRPr="009208BA">
        <w:rPr>
          <w:i/>
          <w:iCs/>
        </w:rPr>
        <w:t>w</w:t>
      </w:r>
      <w:r w:rsidRPr="00F24E81">
        <w:rPr>
          <w:i/>
          <w:iCs/>
          <w:vertAlign w:val="subscript"/>
        </w:rPr>
        <w:t>m</w:t>
      </w:r>
      <w:r>
        <w:t xml:space="preserve"> the weight of importance for migratory habitat, </w:t>
      </w:r>
      <w:r w:rsidRPr="003937BB">
        <w:rPr>
          <w:i/>
          <w:iCs/>
        </w:rPr>
        <w:t>w</w:t>
      </w:r>
      <w:r w:rsidRPr="00F24E81">
        <w:rPr>
          <w:i/>
          <w:iCs/>
          <w:vertAlign w:val="subscript"/>
        </w:rPr>
        <w:t>b</w:t>
      </w:r>
      <w:r>
        <w:t xml:space="preserve"> the breeding season weight, </w:t>
      </w:r>
      <w:r w:rsidRPr="003937BB">
        <w:rPr>
          <w:i/>
          <w:iCs/>
        </w:rPr>
        <w:t>p</w:t>
      </w:r>
      <w:r w:rsidRPr="003937BB">
        <w:rPr>
          <w:i/>
          <w:iCs/>
          <w:vertAlign w:val="subscript"/>
        </w:rPr>
        <w:t>m</w:t>
      </w:r>
      <w:r>
        <w:t xml:space="preserve"> the migratory pixel value, and </w:t>
      </w:r>
      <w:r w:rsidRPr="003937BB">
        <w:rPr>
          <w:i/>
          <w:iCs/>
        </w:rPr>
        <w:t>p</w:t>
      </w:r>
      <w:r w:rsidRPr="003937BB">
        <w:rPr>
          <w:i/>
          <w:iCs/>
          <w:vertAlign w:val="subscript"/>
        </w:rPr>
        <w:t>b</w:t>
      </w:r>
      <w:r>
        <w:t xml:space="preserve"> the breeding season pixel value. </w:t>
      </w:r>
      <w:r w:rsidRPr="006330CF">
        <w:rPr>
          <w:i/>
          <w:iCs/>
        </w:rPr>
        <w:t>p</w:t>
      </w:r>
      <w:r w:rsidRPr="006330CF">
        <w:rPr>
          <w:i/>
          <w:iCs/>
          <w:vertAlign w:val="subscript"/>
        </w:rPr>
        <w:t>w</w:t>
      </w:r>
      <w:r>
        <w:rPr>
          <w:i/>
          <w:iCs/>
          <w:vertAlign w:val="subscript"/>
        </w:rPr>
        <w:t xml:space="preserve"> </w:t>
      </w:r>
      <w:r>
        <w:rPr>
          <w:iCs/>
        </w:rPr>
        <w:t xml:space="preserve">therefor provides a simple weighted average based on user-defined weightings for each season. </w:t>
      </w:r>
    </w:p>
    <w:p w14:paraId="6B21533C" w14:textId="3D04F17F" w:rsidR="00FA27C1" w:rsidRDefault="00A6718F" w:rsidP="00F1251E">
      <w:pPr>
        <w:spacing w:line="480" w:lineRule="auto"/>
      </w:pPr>
      <w:r>
        <w:tab/>
      </w:r>
      <w:commentRangeStart w:id="27"/>
      <w:r w:rsidR="00162D5E">
        <w:t>Because our application targeted users in the Pennsylvania Game Commission, the application also shows the</w:t>
      </w:r>
      <w:r w:rsidR="009472F9">
        <w:t xml:space="preserve"> comparative</w:t>
      </w:r>
      <w:r w:rsidR="00162D5E">
        <w:t xml:space="preserve"> </w:t>
      </w:r>
      <w:r w:rsidR="009472F9">
        <w:t>suitability of Pennsylvania state game</w:t>
      </w:r>
      <w:r w:rsidR="00A75179">
        <w:t xml:space="preserve"> </w:t>
      </w:r>
      <w:r w:rsidR="009472F9">
        <w:t>lands for each weighted layer.</w:t>
      </w:r>
      <w:r w:rsidR="00A9112C">
        <w:t xml:space="preserve"> </w:t>
      </w:r>
      <w:commentRangeEnd w:id="27"/>
      <w:r w:rsidR="00C87874">
        <w:rPr>
          <w:rStyle w:val="CommentReference"/>
        </w:rPr>
        <w:commentReference w:id="27"/>
      </w:r>
      <w:r w:rsidR="009472F9">
        <w:t xml:space="preserve">We used </w:t>
      </w:r>
      <w:r w:rsidR="000C6D87">
        <w:t>four</w:t>
      </w:r>
      <w:r w:rsidR="009472F9">
        <w:t xml:space="preserve"> metrics for comparing</w:t>
      </w:r>
      <w:r w:rsidR="00550918">
        <w:t xml:space="preserve"> the habitat </w:t>
      </w:r>
      <w:commentRangeStart w:id="28"/>
      <w:r w:rsidR="00550918">
        <w:t>suitability</w:t>
      </w:r>
      <w:r w:rsidR="009472F9">
        <w:t xml:space="preserve"> </w:t>
      </w:r>
      <w:r w:rsidR="00550918">
        <w:t>of game</w:t>
      </w:r>
      <w:r w:rsidR="00A75179">
        <w:t xml:space="preserve"> </w:t>
      </w:r>
      <w:r w:rsidR="00550918">
        <w:t>lands</w:t>
      </w:r>
      <w:r w:rsidR="00C87874">
        <w:t>: average pixel value, total habitat, % high quality, and % medium quality</w:t>
      </w:r>
      <w:r w:rsidR="00412DEA">
        <w:t>.</w:t>
      </w:r>
      <w:r w:rsidR="00C87874">
        <w:t xml:space="preserve"> </w:t>
      </w:r>
      <w:commentRangeStart w:id="29"/>
      <w:r w:rsidR="00C87874">
        <w:t>Each of these metrics had relative strengths and weaknesses.</w:t>
      </w:r>
      <w:commentRangeEnd w:id="28"/>
      <w:r w:rsidR="00C87874">
        <w:rPr>
          <w:rStyle w:val="CommentReference"/>
        </w:rPr>
        <w:commentReference w:id="28"/>
      </w:r>
      <w:r w:rsidR="00C87874">
        <w:t xml:space="preserve"> </w:t>
      </w:r>
      <w:commentRangeEnd w:id="29"/>
      <w:r w:rsidR="00C87874">
        <w:rPr>
          <w:rStyle w:val="CommentReference"/>
        </w:rPr>
        <w:commentReference w:id="29"/>
      </w:r>
      <w:r w:rsidR="00C87874">
        <w:t>A</w:t>
      </w:r>
      <w:r w:rsidR="00412DEA">
        <w:t>verage pixel value</w:t>
      </w:r>
      <w:r w:rsidR="00C87874">
        <w:t>, or the mean of all pixels within a state gameland, tended to</w:t>
      </w:r>
      <w:r w:rsidR="00412DEA">
        <w:t xml:space="preserve"> favor small gamelands </w:t>
      </w:r>
      <w:r w:rsidR="00C87874">
        <w:t xml:space="preserve">that </w:t>
      </w:r>
      <w:r w:rsidR="00412DEA">
        <w:t xml:space="preserve">were predominantly composed of woodcock habitat. </w:t>
      </w:r>
      <w:r w:rsidR="00C87874">
        <w:t>Total habitat</w:t>
      </w:r>
      <w:r w:rsidR="00412DEA">
        <w:t xml:space="preserve"> was average pixel value multiplied by the acreage of the gameland, which favored large</w:t>
      </w:r>
      <w:r w:rsidR="00C87874">
        <w:t>r</w:t>
      </w:r>
      <w:r w:rsidR="00412DEA">
        <w:t xml:space="preserve"> gamelands </w:t>
      </w:r>
      <w:r w:rsidR="00C87874">
        <w:t>that</w:t>
      </w:r>
      <w:r w:rsidR="004D41D2">
        <w:t xml:space="preserve"> </w:t>
      </w:r>
      <w:r w:rsidR="00412DEA">
        <w:t xml:space="preserve">might not be entirely composed of woodcock </w:t>
      </w:r>
      <w:r w:rsidR="00D87DF2">
        <w:t>habitat but</w:t>
      </w:r>
      <w:r w:rsidR="00412DEA">
        <w:t xml:space="preserve"> </w:t>
      </w:r>
      <w:r w:rsidR="000C6D87">
        <w:t>might contain a large amount of woodcock habitat in aggregate</w:t>
      </w:r>
      <w:r w:rsidR="00C87874">
        <w:t xml:space="preserve"> by virtue of their size</w:t>
      </w:r>
      <w:r w:rsidR="000C6D87">
        <w:t xml:space="preserve">. </w:t>
      </w:r>
      <w:r w:rsidR="00C87874">
        <w:t>Percent h</w:t>
      </w:r>
      <w:r w:rsidR="005F4AF6">
        <w:t>igh quality</w:t>
      </w:r>
      <w:r w:rsidR="00C87874">
        <w:t xml:space="preserve"> habitat was the percentage of </w:t>
      </w:r>
      <w:r w:rsidR="005F4AF6">
        <w:t>cells</w:t>
      </w:r>
      <w:r w:rsidR="00C87874">
        <w:t xml:space="preserve"> within a gameland</w:t>
      </w:r>
      <w:r w:rsidR="005F4AF6">
        <w:t xml:space="preserve"> greater than the</w:t>
      </w:r>
      <w:r w:rsidR="005F4AF6" w:rsidRPr="005F4AF6">
        <w:t xml:space="preserve"> 33rd percentile of all pixels</w:t>
      </w:r>
      <w:r w:rsidR="00C87874">
        <w:t xml:space="preserve"> in the state, and percent </w:t>
      </w:r>
      <w:r w:rsidR="005F4AF6">
        <w:t>medium quality</w:t>
      </w:r>
      <w:r w:rsidR="00C87874">
        <w:t xml:space="preserve"> was the percentage of</w:t>
      </w:r>
      <w:r w:rsidR="005F4AF6">
        <w:t xml:space="preserve"> cells </w:t>
      </w:r>
      <w:r w:rsidR="00C87874">
        <w:t xml:space="preserve">falling </w:t>
      </w:r>
      <w:r w:rsidR="005F4AF6">
        <w:t xml:space="preserve">between the </w:t>
      </w:r>
      <w:r w:rsidR="005F4AF6" w:rsidRPr="005F4AF6">
        <w:t xml:space="preserve">66th </w:t>
      </w:r>
      <w:r w:rsidR="005F4AF6">
        <w:t>and</w:t>
      </w:r>
      <w:r w:rsidR="005F4AF6" w:rsidRPr="005F4AF6">
        <w:t xml:space="preserve"> 33rd percentile</w:t>
      </w:r>
      <w:r w:rsidR="005F4AF6">
        <w:t>.</w:t>
      </w:r>
      <w:r w:rsidR="00FD1E8E">
        <w:t xml:space="preserve"> </w:t>
      </w:r>
      <w:r w:rsidR="00C87874">
        <w:t xml:space="preserve">These two </w:t>
      </w:r>
      <w:commentRangeStart w:id="30"/>
      <w:r w:rsidR="00F42A24">
        <w:t>percentile-based</w:t>
      </w:r>
      <w:r w:rsidR="00C87874">
        <w:t xml:space="preserve"> metrics allowed for …</w:t>
      </w:r>
      <w:commentRangeEnd w:id="30"/>
      <w:r w:rsidR="00C87874">
        <w:rPr>
          <w:rStyle w:val="CommentReference"/>
        </w:rPr>
        <w:commentReference w:id="30"/>
      </w:r>
      <w:r w:rsidR="00FE1776">
        <w:t>tk.</w:t>
      </w:r>
    </w:p>
    <w:p w14:paraId="50E7DE81" w14:textId="547259BD" w:rsidR="00460E15" w:rsidRDefault="00875B5D" w:rsidP="00F1251E">
      <w:pPr>
        <w:spacing w:line="480" w:lineRule="auto"/>
      </w:pPr>
      <w:r>
        <w:lastRenderedPageBreak/>
        <w:tab/>
      </w:r>
      <w:commentRangeStart w:id="31"/>
      <w:commentRangeStart w:id="32"/>
      <w:r>
        <w:t xml:space="preserve">Both the average pixel value and </w:t>
      </w:r>
      <w:r w:rsidR="007B1932">
        <w:t>total habitat</w:t>
      </w:r>
      <w:r>
        <w:t xml:space="preserve"> metrics display some bias based on gameland size, with averag</w:t>
      </w:r>
      <w:commentRangeEnd w:id="31"/>
      <w:r w:rsidR="00C87874">
        <w:rPr>
          <w:rStyle w:val="CommentReference"/>
        </w:rPr>
        <w:commentReference w:id="31"/>
      </w:r>
      <w:commentRangeEnd w:id="32"/>
      <w:r w:rsidR="00FD4E3F">
        <w:rPr>
          <w:rStyle w:val="CommentReference"/>
        </w:rPr>
        <w:commentReference w:id="32"/>
      </w:r>
      <w:r>
        <w:t>e pixel value favoring small gamelands</w:t>
      </w:r>
      <w:r w:rsidR="006226FA">
        <w:t xml:space="preserve"> and </w:t>
      </w:r>
      <w:r w:rsidR="007B1932">
        <w:t>total habitat</w:t>
      </w:r>
      <w:r w:rsidR="001004AD">
        <w:t xml:space="preserve"> favoring large gamelands. </w:t>
      </w:r>
      <w:r w:rsidR="00E422B2">
        <w:t>We intend for these metrics to be</w:t>
      </w:r>
      <w:r w:rsidR="00D95AE3">
        <w:t xml:space="preserve"> useful in different </w:t>
      </w:r>
      <w:r w:rsidR="00E422B2">
        <w:t>management situations</w:t>
      </w:r>
      <w:r w:rsidR="00A978BC">
        <w:t xml:space="preserve">. For example, if a user is curious </w:t>
      </w:r>
      <w:r w:rsidR="00207C80">
        <w:t xml:space="preserve">about which gamelands would have the total highest impact if they were managed for woodcock, </w:t>
      </w:r>
      <w:r w:rsidR="002C1305">
        <w:t xml:space="preserve">they would use </w:t>
      </w:r>
      <w:r w:rsidR="00207C80">
        <w:t xml:space="preserve">landscape </w:t>
      </w:r>
      <w:r w:rsidR="00021770">
        <w:t>suitability</w:t>
      </w:r>
      <w:r w:rsidR="00207C80">
        <w:t xml:space="preserve"> index. However, if the user </w:t>
      </w:r>
      <w:r w:rsidR="005F43A6">
        <w:t xml:space="preserve">was interested in where a small amount of habitat management might have the largest returns for woodcock </w:t>
      </w:r>
      <w:r w:rsidR="008A6674">
        <w:t xml:space="preserve">management, </w:t>
      </w:r>
      <w:r w:rsidR="006C6690">
        <w:t xml:space="preserve">they would choose </w:t>
      </w:r>
      <w:r w:rsidR="008A6674">
        <w:t>average pixel value</w:t>
      </w:r>
      <w:r w:rsidR="002C1305">
        <w:t xml:space="preserve"> instead</w:t>
      </w:r>
      <w:r w:rsidR="008A6674">
        <w:t xml:space="preserve">. We </w:t>
      </w:r>
      <w:r w:rsidR="009F3BE0">
        <w:t>recommended that</w:t>
      </w:r>
      <w:r w:rsidR="008A6674">
        <w:t xml:space="preserve"> users </w:t>
      </w:r>
      <w:r w:rsidR="00D778F1">
        <w:t xml:space="preserve">use </w:t>
      </w:r>
      <w:r w:rsidR="00460E15">
        <w:t>average pixel value and landscape suitability index</w:t>
      </w:r>
      <w:r w:rsidR="00D97024">
        <w:t xml:space="preserve"> in </w:t>
      </w:r>
      <w:r w:rsidR="00FF27DE">
        <w:t xml:space="preserve">coordination with the last two metrics, </w:t>
      </w:r>
      <w:r w:rsidR="0010010C">
        <w:t>percent high quality and percent medium quality,</w:t>
      </w:r>
      <w:r w:rsidR="00D852EF">
        <w:t xml:space="preserve"> </w:t>
      </w:r>
      <w:r w:rsidR="0093711A">
        <w:t xml:space="preserve">when </w:t>
      </w:r>
      <w:r w:rsidR="009A58C6">
        <w:t>estimating the proportion of each gameland suitable for woodcock management.</w:t>
      </w:r>
      <w:r w:rsidR="00553AB5">
        <w:t xml:space="preserve"> </w:t>
      </w:r>
      <w:r w:rsidR="00AE2B54">
        <w:t>By multiplying the percent of the gameland that is high or medium quality</w:t>
      </w:r>
      <w:r w:rsidR="00553AB5">
        <w:t xml:space="preserve"> by gameland acreage (also supplied by the tool)</w:t>
      </w:r>
      <w:r w:rsidR="00AE2B54">
        <w:t xml:space="preserve">, the user </w:t>
      </w:r>
      <w:r w:rsidR="00320E63">
        <w:t xml:space="preserve">can extract the </w:t>
      </w:r>
      <w:r w:rsidR="00021770">
        <w:t xml:space="preserve">total number of acres on each gameland that </w:t>
      </w:r>
      <w:r w:rsidR="00AB17C7">
        <w:t>could be managed for woodcock effectively</w:t>
      </w:r>
      <w:r w:rsidR="00021770">
        <w:t>.</w:t>
      </w:r>
    </w:p>
    <w:p w14:paraId="77F57EEC" w14:textId="24444761" w:rsidR="005318C0" w:rsidRPr="00427616" w:rsidRDefault="003E7633" w:rsidP="00F1251E">
      <w:pPr>
        <w:spacing w:line="480" w:lineRule="auto"/>
      </w:pPr>
      <w:r>
        <w:tab/>
      </w:r>
      <w:commentRangeStart w:id="33"/>
      <w:commentRangeStart w:id="34"/>
      <w:r w:rsidR="00FA27C1">
        <w:t>The decision support tool also include</w:t>
      </w:r>
      <w:r w:rsidR="00D778F1">
        <w:t>d</w:t>
      </w:r>
      <w:r w:rsidR="00FA27C1">
        <w:t xml:space="preserve"> several features to </w:t>
      </w:r>
      <w:r w:rsidR="00CC0118">
        <w:t>facilitate</w:t>
      </w:r>
      <w:r w:rsidR="00A66CBF">
        <w:t xml:space="preserve"> effective</w:t>
      </w:r>
      <w:r w:rsidR="00CC0118">
        <w:t xml:space="preserve"> use of the application. </w:t>
      </w:r>
      <w:r w:rsidR="00A66CBF">
        <w:t xml:space="preserve">The tool redirects all users to a landing page on opening the application, which displays information </w:t>
      </w:r>
      <w:commentRangeEnd w:id="33"/>
      <w:r w:rsidR="00D778F1">
        <w:rPr>
          <w:rStyle w:val="CommentReference"/>
        </w:rPr>
        <w:commentReference w:id="33"/>
      </w:r>
      <w:commentRangeEnd w:id="34"/>
      <w:r w:rsidR="005278F7">
        <w:rPr>
          <w:rStyle w:val="CommentReference"/>
        </w:rPr>
        <w:commentReference w:id="34"/>
      </w:r>
      <w:r w:rsidR="00A66CBF">
        <w:t xml:space="preserve">on how the tool was created and its intended use. It also warns users that the spatial scale of the application is not suitable for </w:t>
      </w:r>
      <w:commentRangeStart w:id="35"/>
      <w:r w:rsidR="00A66CBF">
        <w:t>micro-scale habitat management</w:t>
      </w:r>
      <w:commentRangeEnd w:id="35"/>
      <w:r w:rsidR="00FD4E3F">
        <w:rPr>
          <w:rStyle w:val="CommentReference"/>
        </w:rPr>
        <w:commentReference w:id="35"/>
      </w:r>
      <w:r w:rsidR="00A66CBF">
        <w:t xml:space="preserve">, as </w:t>
      </w:r>
      <w:r w:rsidR="00616C23">
        <w:t>both</w:t>
      </w:r>
      <w:r w:rsidR="00A66CBF">
        <w:t xml:space="preserve"> the breeding and migratory season </w:t>
      </w:r>
      <w:r w:rsidR="00616C23">
        <w:t>distribution</w:t>
      </w:r>
      <w:r w:rsidR="00A66CBF">
        <w:t xml:space="preserve"> models were built </w:t>
      </w:r>
      <w:r w:rsidR="00801756">
        <w:t>using</w:t>
      </w:r>
      <w:r w:rsidR="00A66CBF">
        <w:t xml:space="preserve"> landscape </w:t>
      </w:r>
      <w:r w:rsidR="00801756">
        <w:t xml:space="preserve">metrics that were calculated at multi-kilometer scales. </w:t>
      </w:r>
      <w:r w:rsidR="006D6B2E">
        <w:t>We</w:t>
      </w:r>
      <w:r w:rsidR="00FD4E3F">
        <w:t xml:space="preserve"> </w:t>
      </w:r>
      <w:r w:rsidR="006D6B2E">
        <w:t xml:space="preserve">included a detailed manual on how to use the application, and a recording of a workshop for Pennsylvania Game Commission </w:t>
      </w:r>
      <w:r w:rsidR="006344D8">
        <w:t xml:space="preserve">employees, to ensure that the uses of this decision support tool fit the assumptions that were made when making the component species distribution models. </w:t>
      </w:r>
      <w:r w:rsidR="00FD1E8E">
        <w:t xml:space="preserve">This layer is publicly accessible at </w:t>
      </w:r>
      <w:r w:rsidR="00F24E81" w:rsidRPr="00F24E81">
        <w:t>www.woodcock.shinyapps.io/</w:t>
      </w:r>
      <w:r w:rsidR="00AF27F4">
        <w:t>W-PAST</w:t>
      </w:r>
      <w:r w:rsidR="00FD1E8E">
        <w:t>.</w:t>
      </w:r>
      <w:r w:rsidR="00427616">
        <w:br w:type="page"/>
      </w:r>
    </w:p>
    <w:p w14:paraId="3856F8C8" w14:textId="4F83FCF6" w:rsidR="0070332C" w:rsidRDefault="00D849DA" w:rsidP="00920350">
      <w:pPr>
        <w:spacing w:line="480" w:lineRule="auto"/>
        <w:jc w:val="center"/>
      </w:pPr>
      <w:r>
        <w:rPr>
          <w:noProof/>
        </w:rPr>
        <w:lastRenderedPageBreak/>
        <w:drawing>
          <wp:inline distT="0" distB="0" distL="0" distR="0" wp14:anchorId="158C5A49" wp14:editId="13037202">
            <wp:extent cx="5680832" cy="4324350"/>
            <wp:effectExtent l="0" t="0" r="0" b="0"/>
            <wp:docPr id="3" name="Picture 3"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05212" cy="4342908"/>
                    </a:xfrm>
                    <a:prstGeom prst="rect">
                      <a:avLst/>
                    </a:prstGeom>
                  </pic:spPr>
                </pic:pic>
              </a:graphicData>
            </a:graphic>
          </wp:inline>
        </w:drawing>
      </w:r>
    </w:p>
    <w:p w14:paraId="17C6F1D7" w14:textId="1B7CC070" w:rsidR="0070332C" w:rsidRPr="0070332C" w:rsidRDefault="0070332C" w:rsidP="004245DE">
      <w:pPr>
        <w:spacing w:line="480" w:lineRule="auto"/>
      </w:pPr>
      <w:commentRangeStart w:id="36"/>
      <w:commentRangeStart w:id="37"/>
      <w:commentRangeStart w:id="38"/>
      <w:commentRangeStart w:id="39"/>
      <w:r>
        <w:t xml:space="preserve">Figure 2. </w:t>
      </w:r>
      <w:commentRangeEnd w:id="36"/>
      <w:r w:rsidR="00F84D98">
        <w:rPr>
          <w:rStyle w:val="CommentReference"/>
        </w:rPr>
        <w:commentReference w:id="36"/>
      </w:r>
      <w:commentRangeEnd w:id="37"/>
      <w:r w:rsidR="00210D9F">
        <w:rPr>
          <w:rStyle w:val="CommentReference"/>
        </w:rPr>
        <w:commentReference w:id="37"/>
      </w:r>
      <w:r w:rsidR="004F2326">
        <w:t xml:space="preserve">Conceptual diagram </w:t>
      </w:r>
      <w:commentRangeEnd w:id="38"/>
      <w:r w:rsidR="00D778F1">
        <w:rPr>
          <w:rStyle w:val="CommentReference"/>
        </w:rPr>
        <w:commentReference w:id="38"/>
      </w:r>
      <w:commentRangeEnd w:id="39"/>
      <w:r w:rsidR="0086589C">
        <w:rPr>
          <w:rStyle w:val="CommentReference"/>
        </w:rPr>
        <w:commentReference w:id="39"/>
      </w:r>
      <w:r w:rsidR="004F2326">
        <w:t xml:space="preserve">of the decisions </w:t>
      </w:r>
      <w:r w:rsidR="00D45B3F">
        <w:t xml:space="preserve">users can make in the </w:t>
      </w:r>
      <w:r w:rsidR="004F2326">
        <w:t xml:space="preserve">Woodcock </w:t>
      </w:r>
      <w:r w:rsidR="00D45B3F">
        <w:t>Priority Area Siting Tool (W-PAST).</w:t>
      </w:r>
      <w:r w:rsidR="004300DD">
        <w:t xml:space="preserve"> Users can choose </w:t>
      </w:r>
      <w:r w:rsidR="00174A0B">
        <w:t xml:space="preserve">the </w:t>
      </w:r>
      <w:r w:rsidR="00777688">
        <w:t xml:space="preserve">weighting </w:t>
      </w:r>
      <w:r w:rsidR="00545465">
        <w:t xml:space="preserve">of migratory and breeding season habitat based on </w:t>
      </w:r>
      <w:r w:rsidR="0008209E">
        <w:t xml:space="preserve">management priorities. The resulting weights </w:t>
      </w:r>
      <w:r w:rsidR="00C46B19">
        <w:t>are used to generate</w:t>
      </w:r>
      <w:r w:rsidR="0008209E">
        <w:t xml:space="preserve"> the </w:t>
      </w:r>
      <w:r w:rsidR="003E6BFB">
        <w:t xml:space="preserve">statewide predictive layer and </w:t>
      </w:r>
      <w:r w:rsidR="00A15B45">
        <w:t>gameland prioritization</w:t>
      </w:r>
      <w:r w:rsidR="003E6BFB">
        <w:t xml:space="preserve"> metrics</w:t>
      </w:r>
      <w:r w:rsidR="00AC559C">
        <w:t>, which allow the user to compare the suitability of gamelands for woodcock management</w:t>
      </w:r>
      <w:r w:rsidR="008C6952">
        <w:t xml:space="preserve">. </w:t>
      </w:r>
    </w:p>
    <w:p w14:paraId="46387582" w14:textId="77777777" w:rsidR="001B3286" w:rsidRPr="0015372C" w:rsidRDefault="005318C0" w:rsidP="004245DE">
      <w:pPr>
        <w:spacing w:line="480" w:lineRule="auto"/>
        <w:rPr>
          <w:b/>
          <w:bCs/>
        </w:rPr>
      </w:pPr>
      <w:r w:rsidRPr="0015372C">
        <w:rPr>
          <w:b/>
          <w:bCs/>
        </w:rPr>
        <w:t>Results</w:t>
      </w:r>
    </w:p>
    <w:p w14:paraId="7F00E319" w14:textId="2FDC4C41" w:rsidR="00E22549" w:rsidRPr="00E22549" w:rsidRDefault="00777688" w:rsidP="007D038E">
      <w:pPr>
        <w:spacing w:line="480" w:lineRule="auto"/>
      </w:pPr>
      <w:commentRangeStart w:id="40"/>
      <w:commentRangeStart w:id="41"/>
      <w:r>
        <w:t>We deployed t</w:t>
      </w:r>
      <w:r w:rsidR="006011A0">
        <w:t xml:space="preserve">ransmitters on 463 woodcock from </w:t>
      </w:r>
      <w:r w:rsidR="00002862">
        <w:t>f</w:t>
      </w:r>
      <w:r w:rsidR="006011A0">
        <w:t>all 2017</w:t>
      </w:r>
      <w:r w:rsidR="00002862">
        <w:t xml:space="preserve"> to</w:t>
      </w:r>
      <w:r w:rsidR="006011A0">
        <w:t xml:space="preserve"> </w:t>
      </w:r>
      <w:r w:rsidR="00002862">
        <w:t>s</w:t>
      </w:r>
      <w:r w:rsidR="006011A0">
        <w:t xml:space="preserve">pring 2021, </w:t>
      </w:r>
      <w:r w:rsidR="00301C21">
        <w:t>with</w:t>
      </w:r>
      <w:r w:rsidR="006011A0">
        <w:t xml:space="preserve"> 82 individuals record</w:t>
      </w:r>
      <w:r w:rsidR="00301C21">
        <w:t>ing</w:t>
      </w:r>
      <w:r w:rsidR="006011A0">
        <w:t xml:space="preserve"> a </w:t>
      </w:r>
      <w:commentRangeStart w:id="42"/>
      <w:commentRangeStart w:id="43"/>
      <w:r w:rsidR="006011A0">
        <w:t xml:space="preserve">total of 113 GPS locations at migratory stopovers </w:t>
      </w:r>
      <w:commentRangeEnd w:id="42"/>
      <w:r w:rsidR="00D778F1">
        <w:rPr>
          <w:rStyle w:val="CommentReference"/>
        </w:rPr>
        <w:commentReference w:id="42"/>
      </w:r>
      <w:commentRangeEnd w:id="43"/>
      <w:r w:rsidR="002002E0">
        <w:rPr>
          <w:rStyle w:val="CommentReference"/>
        </w:rPr>
        <w:commentReference w:id="43"/>
      </w:r>
      <w:r w:rsidR="006011A0">
        <w:t xml:space="preserve">in Pennsylvania. </w:t>
      </w:r>
      <w:r w:rsidR="00D778F1">
        <w:t>Breeding season survey data were available for 770 locations along</w:t>
      </w:r>
      <w:r w:rsidR="002D5C98">
        <w:t xml:space="preserve"> </w:t>
      </w:r>
      <w:r w:rsidR="00482976">
        <w:t>77</w:t>
      </w:r>
      <w:r w:rsidR="002D5C98">
        <w:t xml:space="preserve"> </w:t>
      </w:r>
      <w:r w:rsidR="00D778F1">
        <w:t xml:space="preserve">American Woodcock </w:t>
      </w:r>
      <w:r w:rsidR="002D5C98">
        <w:t>Singing Ground Survey</w:t>
      </w:r>
      <w:r w:rsidR="00D778F1">
        <w:t xml:space="preserve"> routes</w:t>
      </w:r>
      <w:r w:rsidR="002D5C98">
        <w:t xml:space="preserve"> and </w:t>
      </w:r>
      <w:r w:rsidR="00DE5F74">
        <w:t>80</w:t>
      </w:r>
      <w:r w:rsidR="00D778F1">
        <w:t>0 locations along 80</w:t>
      </w:r>
      <w:r w:rsidR="00DE5F74">
        <w:t xml:space="preserve"> </w:t>
      </w:r>
      <w:r w:rsidR="002D5C98">
        <w:t xml:space="preserve">Pennsylvania Game Commission survey </w:t>
      </w:r>
      <w:r w:rsidR="00D0534D">
        <w:t xml:space="preserve">routes. </w:t>
      </w:r>
      <w:commentRangeEnd w:id="40"/>
      <w:r w:rsidR="00D778F1">
        <w:rPr>
          <w:rStyle w:val="CommentReference"/>
        </w:rPr>
        <w:commentReference w:id="40"/>
      </w:r>
      <w:commentRangeEnd w:id="41"/>
      <w:r w:rsidR="00F01E93">
        <w:rPr>
          <w:rStyle w:val="CommentReference"/>
        </w:rPr>
        <w:commentReference w:id="41"/>
      </w:r>
      <w:r w:rsidR="00E22549">
        <w:t xml:space="preserve">The most </w:t>
      </w:r>
      <w:r w:rsidR="00D778F1">
        <w:t xml:space="preserve">predictive </w:t>
      </w:r>
      <w:r w:rsidR="00D778F1">
        <w:rPr>
          <w:rStyle w:val="CommentReference"/>
        </w:rPr>
        <w:t>(</w:t>
      </w:r>
      <w:r w:rsidR="00D778F1">
        <w:t xml:space="preserve">AUC </w:t>
      </w:r>
      <w:r w:rsidR="00745D23">
        <w:t>=</w:t>
      </w:r>
      <w:r w:rsidR="00D778F1">
        <w:t xml:space="preserve"> 0.83) </w:t>
      </w:r>
      <w:r w:rsidR="00B1316A">
        <w:lastRenderedPageBreak/>
        <w:t>breeding season</w:t>
      </w:r>
      <w:r w:rsidR="00E22549">
        <w:t xml:space="preserve"> model was the </w:t>
      </w:r>
      <w:r w:rsidR="001976F4">
        <w:t>most constrained</w:t>
      </w:r>
      <w:r w:rsidR="00E22549">
        <w:t xml:space="preserve"> model, for which all </w:t>
      </w:r>
      <w:r w:rsidR="0083247A">
        <w:t xml:space="preserve">unpredictive and </w:t>
      </w:r>
      <w:r w:rsidR="00E22549">
        <w:t xml:space="preserve">autocorrelated variables </w:t>
      </w:r>
      <w:r w:rsidR="00D778F1">
        <w:t>were</w:t>
      </w:r>
      <w:r w:rsidR="00E22549">
        <w:t xml:space="preserve"> removed. This </w:t>
      </w:r>
      <w:r w:rsidR="00D778F1">
        <w:t xml:space="preserve">model </w:t>
      </w:r>
      <w:r w:rsidR="00E22549">
        <w:t>was heavily informed by landscape variables at 5 and 10 k</w:t>
      </w:r>
      <w:r w:rsidR="00D778F1">
        <w:t>m</w:t>
      </w:r>
      <w:r w:rsidR="00E22549">
        <w:t xml:space="preserve"> scales (Table </w:t>
      </w:r>
      <w:r w:rsidR="007F269D">
        <w:t>1</w:t>
      </w:r>
      <w:r w:rsidR="00E22549">
        <w:t>).</w:t>
      </w:r>
      <w:r w:rsidR="001C19A5">
        <w:t xml:space="preserve"> </w:t>
      </w:r>
      <w:r w:rsidR="00E22549">
        <w:t>No variables at the finest landscape scale (</w:t>
      </w:r>
      <w:r w:rsidR="001A6522">
        <w:t>0.5k</w:t>
      </w:r>
      <w:r w:rsidR="00E22549">
        <w:t>m)</w:t>
      </w:r>
      <w:r w:rsidR="00D778F1">
        <w:t>,</w:t>
      </w:r>
      <w:r w:rsidR="00E22549">
        <w:t xml:space="preserve"> or in the suite of moisture variables</w:t>
      </w:r>
      <w:r w:rsidR="00D778F1">
        <w:t>,</w:t>
      </w:r>
      <w:r w:rsidR="00E22549">
        <w:t xml:space="preserve"> were included in th</w:t>
      </w:r>
      <w:r w:rsidR="00285850">
        <w:t xml:space="preserve">e most informative model. </w:t>
      </w:r>
      <w:r w:rsidR="00E202DD">
        <w:t>T</w:t>
      </w:r>
      <w:commentRangeStart w:id="44"/>
      <w:commentRangeStart w:id="45"/>
      <w:r w:rsidR="00E202DD">
        <w:t xml:space="preserve">k </w:t>
      </w:r>
      <w:del w:id="46" w:author="Erik" w:date="2022-12-27T10:02:00Z">
        <w:r w:rsidR="001C19A5" w:rsidDel="00D778F1">
          <w:delText xml:space="preserve"> </w:delText>
        </w:r>
        <w:commentRangeEnd w:id="44"/>
        <w:r w:rsidR="00D778F1" w:rsidDel="00D778F1">
          <w:rPr>
            <w:rStyle w:val="CommentReference"/>
          </w:rPr>
          <w:commentReference w:id="44"/>
        </w:r>
      </w:del>
      <w:commentRangeEnd w:id="45"/>
      <w:r w:rsidR="001A6522">
        <w:rPr>
          <w:rStyle w:val="CommentReference"/>
        </w:rPr>
        <w:commentReference w:id="45"/>
      </w:r>
      <w:r w:rsidR="00D778F1">
        <w:t>G</w:t>
      </w:r>
      <w:r w:rsidR="001C19A5">
        <w:t>raphs of habitat suitability for each covariate show</w:t>
      </w:r>
      <w:r w:rsidR="00C13219">
        <w:t>ed</w:t>
      </w:r>
      <w:r w:rsidR="001C19A5">
        <w:t xml:space="preserve"> </w:t>
      </w:r>
      <w:r w:rsidR="00285850">
        <w:t xml:space="preserve">strong, non-linear relationships with several of </w:t>
      </w:r>
      <w:r w:rsidR="001C19A5">
        <w:t>the</w:t>
      </w:r>
      <w:r w:rsidR="00285850">
        <w:t xml:space="preserve"> most informative variables</w:t>
      </w:r>
      <w:r w:rsidR="00D778F1">
        <w:t xml:space="preserve"> (Fig. 3)</w:t>
      </w:r>
      <w:r w:rsidR="00285850">
        <w:t xml:space="preserve">. </w:t>
      </w:r>
      <w:r w:rsidR="001C19A5">
        <w:t>Suitability was highest</w:t>
      </w:r>
      <w:r w:rsidR="001C19A5">
        <w:rPr>
          <w:rStyle w:val="CommentReference"/>
        </w:rPr>
        <w:t xml:space="preserve"> </w:t>
      </w:r>
      <w:r w:rsidR="00285850">
        <w:t>for landscapes</w:t>
      </w:r>
      <w:r w:rsidR="001C19A5" w:rsidRPr="001C19A5">
        <w:t xml:space="preserve"> </w:t>
      </w:r>
      <w:r w:rsidR="00285850">
        <w:t xml:space="preserve">with </w:t>
      </w:r>
      <w:r w:rsidR="00523701">
        <w:t>0–25%</w:t>
      </w:r>
      <w:r w:rsidR="00285850">
        <w:t xml:space="preserve"> developed land area, </w:t>
      </w:r>
      <w:r w:rsidR="00523701">
        <w:t>0–50%</w:t>
      </w:r>
      <w:r w:rsidR="00285850">
        <w:t xml:space="preserve"> agricultural land area, and aggregation index values of 80–100</w:t>
      </w:r>
      <w:r w:rsidR="00D778F1">
        <w:t>, all at the 10km scale</w:t>
      </w:r>
      <w:r w:rsidR="00285850">
        <w:t xml:space="preserve">. At the 5km scale, the </w:t>
      </w:r>
      <w:r w:rsidR="001976F4">
        <w:t>breeding season</w:t>
      </w:r>
      <w:r w:rsidR="00285850">
        <w:t xml:space="preserve"> model also showed </w:t>
      </w:r>
      <w:r w:rsidR="001C19A5">
        <w:t>high suitability</w:t>
      </w:r>
      <w:r w:rsidR="00285850">
        <w:t xml:space="preserve"> </w:t>
      </w:r>
      <w:r w:rsidR="00D778F1">
        <w:t xml:space="preserve">in </w:t>
      </w:r>
      <w:r w:rsidR="00285850">
        <w:t xml:space="preserve">landscapes </w:t>
      </w:r>
      <w:r w:rsidR="00523701">
        <w:t xml:space="preserve">with 30–100% forest cover </w:t>
      </w:r>
      <w:r w:rsidR="00285850">
        <w:t xml:space="preserve">(Fig. </w:t>
      </w:r>
      <w:r w:rsidR="007F269D">
        <w:t>3</w:t>
      </w:r>
      <w:r w:rsidR="00285850">
        <w:t>).</w:t>
      </w:r>
    </w:p>
    <w:p w14:paraId="60154558" w14:textId="062F2BE1" w:rsidR="00C20A35" w:rsidRDefault="00C20A35" w:rsidP="00783994">
      <w:pPr>
        <w:spacing w:line="480" w:lineRule="auto"/>
      </w:pPr>
      <w:r>
        <w:tab/>
      </w:r>
      <w:r w:rsidR="00285850">
        <w:t xml:space="preserve">The most </w:t>
      </w:r>
      <w:r w:rsidR="00D778F1">
        <w:t xml:space="preserve">predictive (AUC=0.78) </w:t>
      </w:r>
      <w:r w:rsidR="00285850">
        <w:t xml:space="preserve">migratory model was the full model, including all landscape, land cover, geographic, and moisture covariates (Table </w:t>
      </w:r>
      <w:r w:rsidR="007F269D">
        <w:t>1</w:t>
      </w:r>
      <w:r w:rsidR="00285850">
        <w:t xml:space="preserve">). Likely due to the wide array of covariates influencing the model, </w:t>
      </w:r>
      <w:r w:rsidR="001C19A5">
        <w:t xml:space="preserve">individual covariate graphs do not show clear visual patterns between </w:t>
      </w:r>
      <w:r w:rsidR="001334F4">
        <w:t xml:space="preserve">migratory </w:t>
      </w:r>
      <w:r w:rsidR="001C19A5">
        <w:t>habitat suitability and any one covariate. H</w:t>
      </w:r>
      <w:r w:rsidR="001334F4">
        <w:t xml:space="preserve">owever, the migratory model </w:t>
      </w:r>
      <w:r w:rsidR="00D778F1">
        <w:t xml:space="preserve">illustrated </w:t>
      </w:r>
      <w:r w:rsidR="001334F4">
        <w:t xml:space="preserve">greater tolerance </w:t>
      </w:r>
      <w:r w:rsidR="00D778F1">
        <w:t xml:space="preserve">of migrant woodcock </w:t>
      </w:r>
      <w:r w:rsidR="001334F4">
        <w:t xml:space="preserve">for </w:t>
      </w:r>
      <w:r w:rsidR="001C19A5">
        <w:t xml:space="preserve">developed and dis-aggregated landscapes at a 10km scale than the </w:t>
      </w:r>
      <w:r w:rsidR="0083247A">
        <w:t>breeding season</w:t>
      </w:r>
      <w:r w:rsidR="001C19A5">
        <w:t xml:space="preserve"> model (Fig. </w:t>
      </w:r>
      <w:r w:rsidR="007F269D">
        <w:t>3</w:t>
      </w:r>
      <w:r w:rsidR="001C19A5">
        <w:t xml:space="preserve">). </w:t>
      </w:r>
      <w:commentRangeStart w:id="47"/>
      <w:r w:rsidR="001C19A5">
        <w:t xml:space="preserve">The two models </w:t>
      </w:r>
      <w:r w:rsidR="00D778F1">
        <w:t>we</w:t>
      </w:r>
      <w:r w:rsidR="00783994">
        <w:t>re also distinguished by</w:t>
      </w:r>
      <w:r w:rsidR="001C19A5">
        <w:t xml:space="preserve"> the scale at which covariates influence</w:t>
      </w:r>
      <w:r w:rsidR="00D778F1">
        <w:t>d</w:t>
      </w:r>
      <w:r w:rsidR="001C19A5">
        <w:t xml:space="preserve"> habitat suitability.</w:t>
      </w:r>
      <w:r>
        <w:t xml:space="preserve"> While the most informative </w:t>
      </w:r>
      <w:r w:rsidR="001976F4">
        <w:t>breeding season</w:t>
      </w:r>
      <w:r>
        <w:t xml:space="preserve"> model was not influenced by any landscape covariates at the 500m scale, and only 1 landscape covariate at the 1km scale, the most informative migratory model included all available small-scale landscape covariates.</w:t>
      </w:r>
      <w:commentRangeEnd w:id="47"/>
      <w:r w:rsidR="00D778F1">
        <w:rPr>
          <w:rStyle w:val="CommentReference"/>
        </w:rPr>
        <w:commentReference w:id="47"/>
      </w:r>
      <w:r>
        <w:t xml:space="preserve"> </w:t>
      </w:r>
      <w:r w:rsidR="00783994">
        <w:t xml:space="preserve">This caused the migratory model to provide predictions at a </w:t>
      </w:r>
      <w:commentRangeStart w:id="48"/>
      <w:r w:rsidR="00783994">
        <w:t xml:space="preserve">finer spatial scale </w:t>
      </w:r>
      <w:commentRangeEnd w:id="48"/>
      <w:r w:rsidR="007750F2">
        <w:rPr>
          <w:rStyle w:val="CommentReference"/>
        </w:rPr>
        <w:commentReference w:id="48"/>
      </w:r>
      <w:r w:rsidR="00783994">
        <w:t xml:space="preserve">than the </w:t>
      </w:r>
      <w:r w:rsidR="004B408F">
        <w:t>breeding season</w:t>
      </w:r>
      <w:r w:rsidR="00783994">
        <w:t xml:space="preserve"> species distribution map</w:t>
      </w:r>
      <w:r>
        <w:t xml:space="preserve"> (Fig. </w:t>
      </w:r>
      <w:r w:rsidR="007F269D">
        <w:t>4</w:t>
      </w:r>
      <w:r>
        <w:t>).</w:t>
      </w:r>
    </w:p>
    <w:p w14:paraId="72503536" w14:textId="585B5290" w:rsidR="001B3286" w:rsidRDefault="00C20A35" w:rsidP="00611BDE">
      <w:pPr>
        <w:spacing w:line="480" w:lineRule="auto"/>
      </w:pPr>
      <w:r>
        <w:tab/>
      </w:r>
      <w:r w:rsidR="006050F2">
        <w:t>B</w:t>
      </w:r>
      <w:r w:rsidR="00E04F5F">
        <w:t xml:space="preserve">reeding season habitat was not evenly distributed </w:t>
      </w:r>
      <w:r w:rsidR="00D778F1">
        <w:t xml:space="preserve">among </w:t>
      </w:r>
      <w:r w:rsidR="00E04F5F">
        <w:t>ecoregions</w:t>
      </w:r>
      <w:r w:rsidR="006050F2">
        <w:t xml:space="preserve"> (Fig. </w:t>
      </w:r>
      <w:r w:rsidR="007F269D">
        <w:t>5</w:t>
      </w:r>
      <w:r w:rsidR="006050F2">
        <w:t>), with mean habitat suitability values ranging from</w:t>
      </w:r>
      <w:r w:rsidR="004D6C9F">
        <w:t xml:space="preserve"> 22.9</w:t>
      </w:r>
      <w:r w:rsidR="006050F2">
        <w:t xml:space="preserve"> – </w:t>
      </w:r>
      <w:r w:rsidR="004D6C9F">
        <w:t>86.0</w:t>
      </w:r>
      <w:r w:rsidR="006050F2">
        <w:t>%</w:t>
      </w:r>
      <w:r w:rsidR="00E04F5F">
        <w:t xml:space="preserve">. </w:t>
      </w:r>
      <w:r w:rsidR="006050F2">
        <w:t xml:space="preserve">Migratory habitat was more evenly distributed, with </w:t>
      </w:r>
      <w:r w:rsidR="00B55626">
        <w:t xml:space="preserve">mean habitat suitability </w:t>
      </w:r>
      <w:r w:rsidR="006050F2">
        <w:t xml:space="preserve">values ranging from </w:t>
      </w:r>
      <w:r w:rsidR="004D6C9F">
        <w:t>46.5</w:t>
      </w:r>
      <w:r w:rsidR="006050F2">
        <w:t xml:space="preserve"> – </w:t>
      </w:r>
      <w:r w:rsidR="004D6C9F">
        <w:t>87.5</w:t>
      </w:r>
      <w:r w:rsidR="006050F2">
        <w:t>%.</w:t>
      </w:r>
      <w:r w:rsidR="00B55626">
        <w:t xml:space="preserve"> </w:t>
      </w:r>
      <w:r w:rsidR="002304E5">
        <w:t>Most of the difference between the distribution of migratory and breeding season habitat was in the</w:t>
      </w:r>
      <w:r w:rsidR="00B55626">
        <w:t xml:space="preserve"> Northern Piedmont, Middle Atlantic </w:t>
      </w:r>
      <w:r w:rsidR="00B55626">
        <w:lastRenderedPageBreak/>
        <w:t>Coastal Plain, and Central Appalachians ecoregions</w:t>
      </w:r>
      <w:r w:rsidR="002304E5">
        <w:t>, which had</w:t>
      </w:r>
      <w:r w:rsidR="00B55626">
        <w:t xml:space="preserve"> mean breeding season habitat suitability values </w:t>
      </w:r>
      <w:r w:rsidR="002304E5">
        <w:t xml:space="preserve">of </w:t>
      </w:r>
      <w:r w:rsidR="00B55626">
        <w:t>&lt; 30%</w:t>
      </w:r>
      <w:r w:rsidR="002304E5">
        <w:t xml:space="preserve"> and </w:t>
      </w:r>
      <w:r w:rsidR="00B55626">
        <w:t>mean migratory season habitat suitability values</w:t>
      </w:r>
      <w:r w:rsidR="002304E5">
        <w:t xml:space="preserve"> of</w:t>
      </w:r>
      <w:r w:rsidR="00B55626">
        <w:t xml:space="preserve"> &gt;60%.</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2430"/>
        <w:gridCol w:w="2790"/>
      </w:tblGrid>
      <w:tr w:rsidR="001B3286" w:rsidRPr="0090587B" w14:paraId="3B7EEE50" w14:textId="77777777" w:rsidTr="0090587B">
        <w:trPr>
          <w:jc w:val="center"/>
        </w:trPr>
        <w:tc>
          <w:tcPr>
            <w:tcW w:w="2155" w:type="dxa"/>
            <w:tcBorders>
              <w:left w:val="nil"/>
              <w:bottom w:val="single" w:sz="4" w:space="0" w:color="auto"/>
              <w:right w:val="nil"/>
            </w:tcBorders>
            <w:shd w:val="clear" w:color="auto" w:fill="auto"/>
          </w:tcPr>
          <w:p w14:paraId="0A164BC9" w14:textId="77777777" w:rsidR="001B3286" w:rsidRPr="0090587B" w:rsidRDefault="001B3286" w:rsidP="0090587B">
            <w:pPr>
              <w:spacing w:after="0" w:line="240" w:lineRule="auto"/>
            </w:pPr>
            <w:r w:rsidRPr="0090587B">
              <w:t>Suite</w:t>
            </w:r>
          </w:p>
        </w:tc>
        <w:tc>
          <w:tcPr>
            <w:tcW w:w="2430" w:type="dxa"/>
            <w:tcBorders>
              <w:left w:val="nil"/>
              <w:bottom w:val="single" w:sz="4" w:space="0" w:color="auto"/>
              <w:right w:val="nil"/>
            </w:tcBorders>
            <w:shd w:val="clear" w:color="auto" w:fill="auto"/>
          </w:tcPr>
          <w:p w14:paraId="1466188B" w14:textId="77777777" w:rsidR="001B3286" w:rsidRPr="0090587B" w:rsidRDefault="001B3286" w:rsidP="0090587B">
            <w:pPr>
              <w:spacing w:after="0" w:line="240" w:lineRule="auto"/>
            </w:pPr>
            <w:r w:rsidRPr="0090587B">
              <w:t>Migratory</w:t>
            </w:r>
          </w:p>
        </w:tc>
        <w:tc>
          <w:tcPr>
            <w:tcW w:w="2790" w:type="dxa"/>
            <w:tcBorders>
              <w:left w:val="nil"/>
              <w:bottom w:val="single" w:sz="4" w:space="0" w:color="auto"/>
              <w:right w:val="nil"/>
            </w:tcBorders>
            <w:shd w:val="clear" w:color="auto" w:fill="auto"/>
          </w:tcPr>
          <w:p w14:paraId="2BC83AA7" w14:textId="77777777" w:rsidR="001B3286" w:rsidRPr="0090587B" w:rsidRDefault="00564097" w:rsidP="0090587B">
            <w:pPr>
              <w:spacing w:after="0" w:line="240" w:lineRule="auto"/>
            </w:pPr>
            <w:r w:rsidRPr="0090587B">
              <w:t>Breeding</w:t>
            </w:r>
          </w:p>
        </w:tc>
      </w:tr>
      <w:tr w:rsidR="001B3286" w:rsidRPr="0090587B" w14:paraId="149B7C2B" w14:textId="77777777" w:rsidTr="0090587B">
        <w:trPr>
          <w:trHeight w:val="1178"/>
          <w:jc w:val="center"/>
        </w:trPr>
        <w:tc>
          <w:tcPr>
            <w:tcW w:w="2155" w:type="dxa"/>
            <w:tcBorders>
              <w:left w:val="nil"/>
              <w:bottom w:val="nil"/>
              <w:right w:val="nil"/>
            </w:tcBorders>
            <w:shd w:val="clear" w:color="auto" w:fill="auto"/>
          </w:tcPr>
          <w:p w14:paraId="0F893E25" w14:textId="77777777" w:rsidR="001B3286" w:rsidRPr="0090587B" w:rsidRDefault="001B3286" w:rsidP="0090587B">
            <w:pPr>
              <w:spacing w:after="0" w:line="240" w:lineRule="auto"/>
            </w:pPr>
            <w:r w:rsidRPr="0090587B">
              <w:t>Landscape (500m)</w:t>
            </w:r>
          </w:p>
        </w:tc>
        <w:tc>
          <w:tcPr>
            <w:tcW w:w="2430" w:type="dxa"/>
            <w:tcBorders>
              <w:left w:val="nil"/>
              <w:bottom w:val="nil"/>
              <w:right w:val="nil"/>
            </w:tcBorders>
            <w:shd w:val="clear" w:color="auto" w:fill="auto"/>
          </w:tcPr>
          <w:p w14:paraId="1F21C512"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left w:val="nil"/>
              <w:bottom w:val="nil"/>
              <w:right w:val="nil"/>
            </w:tcBorders>
            <w:shd w:val="clear" w:color="auto" w:fill="auto"/>
          </w:tcPr>
          <w:p w14:paraId="6D91FCC8" w14:textId="77777777" w:rsidR="001B3286" w:rsidRPr="0090587B" w:rsidRDefault="001B3286" w:rsidP="0090587B">
            <w:pPr>
              <w:spacing w:after="0" w:line="240" w:lineRule="auto"/>
            </w:pPr>
          </w:p>
        </w:tc>
      </w:tr>
      <w:tr w:rsidR="001B3286" w:rsidRPr="0090587B" w14:paraId="31AB03B5" w14:textId="77777777" w:rsidTr="0090587B">
        <w:trPr>
          <w:trHeight w:val="1188"/>
          <w:jc w:val="center"/>
        </w:trPr>
        <w:tc>
          <w:tcPr>
            <w:tcW w:w="2155" w:type="dxa"/>
            <w:tcBorders>
              <w:top w:val="nil"/>
              <w:left w:val="nil"/>
              <w:bottom w:val="nil"/>
              <w:right w:val="nil"/>
            </w:tcBorders>
            <w:shd w:val="clear" w:color="auto" w:fill="auto"/>
          </w:tcPr>
          <w:p w14:paraId="2BF74CAC" w14:textId="77777777" w:rsidR="001B3286" w:rsidRPr="0090587B" w:rsidRDefault="001B3286" w:rsidP="0090587B">
            <w:pPr>
              <w:spacing w:after="0" w:line="240" w:lineRule="auto"/>
            </w:pPr>
            <w:r w:rsidRPr="0090587B">
              <w:t>Landscape (1km)</w:t>
            </w:r>
          </w:p>
        </w:tc>
        <w:tc>
          <w:tcPr>
            <w:tcW w:w="2430" w:type="dxa"/>
            <w:tcBorders>
              <w:top w:val="nil"/>
              <w:left w:val="nil"/>
              <w:bottom w:val="nil"/>
              <w:right w:val="nil"/>
            </w:tcBorders>
            <w:shd w:val="clear" w:color="auto" w:fill="auto"/>
          </w:tcPr>
          <w:p w14:paraId="49452E29"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7E08C643" w14:textId="77777777" w:rsidR="001B3286" w:rsidRPr="0090587B" w:rsidRDefault="001B3286" w:rsidP="0090587B">
            <w:pPr>
              <w:spacing w:after="0" w:line="240" w:lineRule="auto"/>
            </w:pPr>
            <w:r w:rsidRPr="0090587B">
              <w:t>% Agricultural</w:t>
            </w:r>
          </w:p>
        </w:tc>
      </w:tr>
      <w:tr w:rsidR="001B3286" w:rsidRPr="0090587B" w14:paraId="31667F29" w14:textId="77777777" w:rsidTr="0090587B">
        <w:trPr>
          <w:trHeight w:val="1197"/>
          <w:jc w:val="center"/>
        </w:trPr>
        <w:tc>
          <w:tcPr>
            <w:tcW w:w="2155" w:type="dxa"/>
            <w:tcBorders>
              <w:top w:val="nil"/>
              <w:left w:val="nil"/>
              <w:bottom w:val="nil"/>
              <w:right w:val="nil"/>
            </w:tcBorders>
            <w:shd w:val="clear" w:color="auto" w:fill="auto"/>
          </w:tcPr>
          <w:p w14:paraId="08BA0AE7" w14:textId="77777777" w:rsidR="001B3286" w:rsidRPr="0090587B" w:rsidRDefault="001B3286" w:rsidP="0090587B">
            <w:pPr>
              <w:spacing w:after="0" w:line="240" w:lineRule="auto"/>
            </w:pPr>
            <w:r w:rsidRPr="0090587B">
              <w:t>Landscape (5km)</w:t>
            </w:r>
          </w:p>
        </w:tc>
        <w:tc>
          <w:tcPr>
            <w:tcW w:w="2430" w:type="dxa"/>
            <w:tcBorders>
              <w:top w:val="nil"/>
              <w:left w:val="nil"/>
              <w:bottom w:val="nil"/>
              <w:right w:val="nil"/>
            </w:tcBorders>
            <w:shd w:val="clear" w:color="auto" w:fill="auto"/>
          </w:tcPr>
          <w:p w14:paraId="6440F2B8"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2AAC5C87" w14:textId="77777777" w:rsidR="001B3286" w:rsidRPr="0090587B" w:rsidRDefault="001B3286" w:rsidP="0090587B">
            <w:pPr>
              <w:spacing w:after="0" w:line="240" w:lineRule="auto"/>
            </w:pPr>
            <w:r w:rsidRPr="0090587B">
              <w:t>Cohesion, % Forest, % Agricultural, % Developed</w:t>
            </w:r>
          </w:p>
        </w:tc>
      </w:tr>
      <w:tr w:rsidR="001B3286" w:rsidRPr="0090587B" w14:paraId="57AB1BCB" w14:textId="77777777" w:rsidTr="0090587B">
        <w:trPr>
          <w:trHeight w:val="1197"/>
          <w:jc w:val="center"/>
        </w:trPr>
        <w:tc>
          <w:tcPr>
            <w:tcW w:w="2155" w:type="dxa"/>
            <w:tcBorders>
              <w:top w:val="nil"/>
              <w:left w:val="nil"/>
              <w:bottom w:val="nil"/>
              <w:right w:val="nil"/>
            </w:tcBorders>
            <w:shd w:val="clear" w:color="auto" w:fill="auto"/>
          </w:tcPr>
          <w:p w14:paraId="442912BF" w14:textId="77777777" w:rsidR="001B3286" w:rsidRPr="0090587B" w:rsidRDefault="001B3286" w:rsidP="0090587B">
            <w:pPr>
              <w:spacing w:after="0" w:line="240" w:lineRule="auto"/>
            </w:pPr>
            <w:r w:rsidRPr="0090587B">
              <w:t>Landscape (10km)</w:t>
            </w:r>
          </w:p>
        </w:tc>
        <w:tc>
          <w:tcPr>
            <w:tcW w:w="2430" w:type="dxa"/>
            <w:tcBorders>
              <w:top w:val="nil"/>
              <w:left w:val="nil"/>
              <w:bottom w:val="nil"/>
              <w:right w:val="nil"/>
            </w:tcBorders>
            <w:shd w:val="clear" w:color="auto" w:fill="auto"/>
          </w:tcPr>
          <w:p w14:paraId="76C114D5"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68491B59" w14:textId="77777777" w:rsidR="001B3286" w:rsidRPr="0090587B" w:rsidRDefault="001B3286" w:rsidP="0090587B">
            <w:pPr>
              <w:spacing w:after="0" w:line="240" w:lineRule="auto"/>
            </w:pPr>
            <w:r w:rsidRPr="0090587B">
              <w:t>Aggregation Index, Cohesion, % Agricultural, % Developed</w:t>
            </w:r>
          </w:p>
        </w:tc>
      </w:tr>
      <w:tr w:rsidR="001B3286" w:rsidRPr="0090587B" w14:paraId="7F1AB493" w14:textId="77777777" w:rsidTr="0090587B">
        <w:trPr>
          <w:trHeight w:val="648"/>
          <w:jc w:val="center"/>
        </w:trPr>
        <w:tc>
          <w:tcPr>
            <w:tcW w:w="2155" w:type="dxa"/>
            <w:tcBorders>
              <w:top w:val="nil"/>
              <w:left w:val="nil"/>
              <w:bottom w:val="nil"/>
              <w:right w:val="nil"/>
            </w:tcBorders>
            <w:shd w:val="clear" w:color="auto" w:fill="auto"/>
          </w:tcPr>
          <w:p w14:paraId="5A561B41" w14:textId="77777777" w:rsidR="001B3286" w:rsidRPr="0090587B" w:rsidRDefault="001B3286" w:rsidP="0090587B">
            <w:pPr>
              <w:spacing w:after="0" w:line="240" w:lineRule="auto"/>
            </w:pPr>
            <w:r w:rsidRPr="0090587B">
              <w:t>Land Cover</w:t>
            </w:r>
          </w:p>
        </w:tc>
        <w:tc>
          <w:tcPr>
            <w:tcW w:w="2430" w:type="dxa"/>
            <w:tcBorders>
              <w:top w:val="nil"/>
              <w:left w:val="nil"/>
              <w:bottom w:val="nil"/>
              <w:right w:val="nil"/>
            </w:tcBorders>
            <w:shd w:val="clear" w:color="auto" w:fill="auto"/>
          </w:tcPr>
          <w:p w14:paraId="346064A8" w14:textId="77777777" w:rsidR="001B3286" w:rsidRPr="0090587B" w:rsidRDefault="001B3286" w:rsidP="0090587B">
            <w:pPr>
              <w:spacing w:after="0" w:line="240" w:lineRule="auto"/>
            </w:pPr>
            <w:r w:rsidRPr="0090587B">
              <w:t>Forest, Successional Class</w:t>
            </w:r>
          </w:p>
        </w:tc>
        <w:tc>
          <w:tcPr>
            <w:tcW w:w="2790" w:type="dxa"/>
            <w:tcBorders>
              <w:top w:val="nil"/>
              <w:left w:val="nil"/>
              <w:bottom w:val="nil"/>
              <w:right w:val="nil"/>
            </w:tcBorders>
            <w:shd w:val="clear" w:color="auto" w:fill="auto"/>
          </w:tcPr>
          <w:p w14:paraId="710244EA" w14:textId="77777777" w:rsidR="001B3286" w:rsidRPr="0090587B" w:rsidRDefault="001B3286" w:rsidP="0090587B">
            <w:pPr>
              <w:spacing w:after="0" w:line="240" w:lineRule="auto"/>
            </w:pPr>
          </w:p>
        </w:tc>
      </w:tr>
      <w:tr w:rsidR="001B3286" w:rsidRPr="0090587B" w14:paraId="2E5FFFF6" w14:textId="77777777" w:rsidTr="0090587B">
        <w:trPr>
          <w:trHeight w:val="630"/>
          <w:jc w:val="center"/>
        </w:trPr>
        <w:tc>
          <w:tcPr>
            <w:tcW w:w="2155" w:type="dxa"/>
            <w:tcBorders>
              <w:top w:val="nil"/>
              <w:left w:val="nil"/>
              <w:bottom w:val="nil"/>
              <w:right w:val="nil"/>
            </w:tcBorders>
            <w:shd w:val="clear" w:color="auto" w:fill="auto"/>
          </w:tcPr>
          <w:p w14:paraId="3E8E5713" w14:textId="77777777" w:rsidR="001B3286" w:rsidRPr="0090587B" w:rsidRDefault="001B3286" w:rsidP="0090587B">
            <w:pPr>
              <w:spacing w:after="0" w:line="240" w:lineRule="auto"/>
            </w:pPr>
            <w:r w:rsidRPr="0090587B">
              <w:t>Geography</w:t>
            </w:r>
          </w:p>
        </w:tc>
        <w:tc>
          <w:tcPr>
            <w:tcW w:w="2430" w:type="dxa"/>
            <w:tcBorders>
              <w:top w:val="nil"/>
              <w:left w:val="nil"/>
              <w:bottom w:val="nil"/>
              <w:right w:val="nil"/>
            </w:tcBorders>
            <w:shd w:val="clear" w:color="auto" w:fill="auto"/>
          </w:tcPr>
          <w:p w14:paraId="75AF4E7D" w14:textId="77777777" w:rsidR="001B3286" w:rsidRPr="0090587B" w:rsidRDefault="001B3286" w:rsidP="0090587B">
            <w:pPr>
              <w:spacing w:after="0" w:line="240" w:lineRule="auto"/>
            </w:pPr>
            <w:r w:rsidRPr="0090587B">
              <w:t>Elevation, Slope, Ecoregions</w:t>
            </w:r>
          </w:p>
        </w:tc>
        <w:tc>
          <w:tcPr>
            <w:tcW w:w="2790" w:type="dxa"/>
            <w:tcBorders>
              <w:top w:val="nil"/>
              <w:left w:val="nil"/>
              <w:bottom w:val="nil"/>
              <w:right w:val="nil"/>
            </w:tcBorders>
            <w:shd w:val="clear" w:color="auto" w:fill="auto"/>
          </w:tcPr>
          <w:p w14:paraId="61630266" w14:textId="77777777" w:rsidR="001B3286" w:rsidRPr="0090587B" w:rsidRDefault="001B3286" w:rsidP="0090587B">
            <w:pPr>
              <w:spacing w:after="0" w:line="240" w:lineRule="auto"/>
            </w:pPr>
            <w:r w:rsidRPr="0090587B">
              <w:t>Elevation, Ecoregions</w:t>
            </w:r>
          </w:p>
        </w:tc>
      </w:tr>
      <w:tr w:rsidR="001B3286" w:rsidRPr="0090587B" w14:paraId="33A18159" w14:textId="77777777" w:rsidTr="0090587B">
        <w:trPr>
          <w:trHeight w:val="630"/>
          <w:jc w:val="center"/>
        </w:trPr>
        <w:tc>
          <w:tcPr>
            <w:tcW w:w="2155" w:type="dxa"/>
            <w:tcBorders>
              <w:top w:val="nil"/>
              <w:left w:val="nil"/>
              <w:bottom w:val="single" w:sz="4" w:space="0" w:color="auto"/>
              <w:right w:val="nil"/>
            </w:tcBorders>
            <w:shd w:val="clear" w:color="auto" w:fill="auto"/>
          </w:tcPr>
          <w:p w14:paraId="33EB5257" w14:textId="77777777" w:rsidR="001B3286" w:rsidRPr="0090587B" w:rsidRDefault="001B3286" w:rsidP="0090587B">
            <w:pPr>
              <w:spacing w:after="0" w:line="240" w:lineRule="auto"/>
            </w:pPr>
            <w:r w:rsidRPr="0090587B">
              <w:t>Moisture</w:t>
            </w:r>
          </w:p>
        </w:tc>
        <w:tc>
          <w:tcPr>
            <w:tcW w:w="2430" w:type="dxa"/>
            <w:tcBorders>
              <w:top w:val="nil"/>
              <w:left w:val="nil"/>
              <w:bottom w:val="single" w:sz="4" w:space="0" w:color="auto"/>
              <w:right w:val="nil"/>
            </w:tcBorders>
            <w:shd w:val="clear" w:color="auto" w:fill="auto"/>
          </w:tcPr>
          <w:p w14:paraId="65C2A281" w14:textId="77777777" w:rsidR="001B3286" w:rsidRPr="0090587B" w:rsidRDefault="001B3286" w:rsidP="0090587B">
            <w:pPr>
              <w:spacing w:after="0" w:line="240" w:lineRule="auto"/>
            </w:pPr>
            <w:r w:rsidRPr="0090587B">
              <w:t>Drainage, Topographic Wetness Index</w:t>
            </w:r>
          </w:p>
        </w:tc>
        <w:tc>
          <w:tcPr>
            <w:tcW w:w="2790" w:type="dxa"/>
            <w:tcBorders>
              <w:top w:val="nil"/>
              <w:left w:val="nil"/>
              <w:bottom w:val="single" w:sz="4" w:space="0" w:color="auto"/>
              <w:right w:val="nil"/>
            </w:tcBorders>
            <w:shd w:val="clear" w:color="auto" w:fill="auto"/>
          </w:tcPr>
          <w:p w14:paraId="76E112F7" w14:textId="77777777" w:rsidR="001B3286" w:rsidRPr="0090587B" w:rsidRDefault="001B3286" w:rsidP="0090587B">
            <w:pPr>
              <w:spacing w:after="0" w:line="240" w:lineRule="auto"/>
            </w:pPr>
          </w:p>
        </w:tc>
      </w:tr>
    </w:tbl>
    <w:p w14:paraId="55EBF14C" w14:textId="77777777" w:rsidR="001B3286" w:rsidRDefault="001B3286" w:rsidP="001B3286">
      <w:pPr>
        <w:spacing w:line="480" w:lineRule="auto"/>
      </w:pPr>
    </w:p>
    <w:p w14:paraId="5794D2C4" w14:textId="5BB4D7D4" w:rsidR="001361FF" w:rsidRDefault="001B3286" w:rsidP="001B3286">
      <w:pPr>
        <w:spacing w:line="480" w:lineRule="auto"/>
        <w:sectPr w:rsidR="001361FF">
          <w:footerReference w:type="default" r:id="rId14"/>
          <w:pgSz w:w="12240" w:h="15840"/>
          <w:pgMar w:top="1440" w:right="1440" w:bottom="1440" w:left="1440" w:header="720" w:footer="720" w:gutter="0"/>
          <w:cols w:space="720"/>
          <w:docGrid w:linePitch="360"/>
        </w:sectPr>
      </w:pPr>
      <w:commentRangeStart w:id="49"/>
      <w:r>
        <w:t xml:space="preserve">Table </w:t>
      </w:r>
      <w:r w:rsidR="00AB7B7E">
        <w:t>1</w:t>
      </w:r>
      <w:r>
        <w:t xml:space="preserve">. </w:t>
      </w:r>
      <w:commentRangeEnd w:id="49"/>
      <w:r w:rsidR="00002862">
        <w:rPr>
          <w:rStyle w:val="CommentReference"/>
        </w:rPr>
        <w:commentReference w:id="49"/>
      </w:r>
      <w:r>
        <w:t xml:space="preserve">Variables selected via backwards variable selection in VSURF for the migratory and </w:t>
      </w:r>
      <w:r w:rsidR="00564097">
        <w:t>breeding season</w:t>
      </w:r>
      <w:r>
        <w:t xml:space="preserve"> models. The migratory model employs the full set of variables, while the </w:t>
      </w:r>
      <w:r w:rsidR="00F10E9D">
        <w:t>breeding season</w:t>
      </w:r>
      <w:r>
        <w:t xml:space="preserve"> model uses a subset of variables inclined towards coarse resolution landscape variables.</w:t>
      </w:r>
    </w:p>
    <w:p w14:paraId="03668119" w14:textId="5F14A682" w:rsidR="001361FF" w:rsidRDefault="007252AA" w:rsidP="001361FF">
      <w:pPr>
        <w:spacing w:line="480" w:lineRule="auto"/>
        <w:jc w:val="center"/>
      </w:pPr>
      <w:r>
        <w:rPr>
          <w:noProof/>
          <w:sz w:val="16"/>
          <w:szCs w:val="16"/>
        </w:rPr>
        <w:lastRenderedPageBreak/>
        <w:drawing>
          <wp:inline distT="0" distB="0" distL="0" distR="0" wp14:anchorId="3644A577" wp14:editId="7A689313">
            <wp:extent cx="5638800" cy="3537303"/>
            <wp:effectExtent l="0" t="0" r="0" b="6350"/>
            <wp:docPr id="4" name="Picture 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46440" cy="3542095"/>
                    </a:xfrm>
                    <a:prstGeom prst="rect">
                      <a:avLst/>
                    </a:prstGeom>
                  </pic:spPr>
                </pic:pic>
              </a:graphicData>
            </a:graphic>
          </wp:inline>
        </w:drawing>
      </w:r>
    </w:p>
    <w:p w14:paraId="0E735209" w14:textId="394FC8E2" w:rsidR="001361FF" w:rsidRDefault="001361FF" w:rsidP="001B3286">
      <w:pPr>
        <w:spacing w:line="480" w:lineRule="auto"/>
      </w:pPr>
      <w:r>
        <w:t xml:space="preserve">Figure </w:t>
      </w:r>
      <w:r w:rsidR="00FE0167">
        <w:t>3</w:t>
      </w:r>
      <w:r>
        <w:t xml:space="preserve">. Comparison of relationships between landscape variables and habitat suitability for migratory and </w:t>
      </w:r>
      <w:r w:rsidR="001976F4">
        <w:t>breeding season</w:t>
      </w:r>
      <w:r>
        <w:t xml:space="preserve"> models.</w:t>
      </w:r>
      <w:r w:rsidR="00F13435">
        <w:t xml:space="preserve"> </w:t>
      </w:r>
      <w:r w:rsidR="00D84A76">
        <w:t xml:space="preserve">During the </w:t>
      </w:r>
      <w:r w:rsidR="001976F4">
        <w:t>breeding</w:t>
      </w:r>
      <w:r w:rsidR="00D84A76">
        <w:t xml:space="preserve"> season, woodcock habitat suitability is highest in highly aggregated landscapes with ~75% forest and ~25% agricultural cover. During the migratory season, however, woodcock become far more tolerant of landscapes that are unsuitable during the </w:t>
      </w:r>
      <w:r w:rsidR="001976F4">
        <w:t>breeding</w:t>
      </w:r>
      <w:r w:rsidR="00D84A76">
        <w:t xml:space="preserve"> season, including landscapes with higher proportions of developed cover.</w:t>
      </w:r>
    </w:p>
    <w:p w14:paraId="791ECE5A" w14:textId="77777777" w:rsidR="001361FF" w:rsidRDefault="001361FF" w:rsidP="001B3286">
      <w:pPr>
        <w:spacing w:line="480" w:lineRule="auto"/>
        <w:sectPr w:rsidR="001361FF" w:rsidSect="001361FF">
          <w:pgSz w:w="15840" w:h="12240" w:orient="landscape"/>
          <w:pgMar w:top="1440" w:right="1440" w:bottom="1440" w:left="1440" w:header="720" w:footer="720" w:gutter="0"/>
          <w:cols w:space="720"/>
          <w:docGrid w:linePitch="360"/>
        </w:sectPr>
      </w:pPr>
    </w:p>
    <w:p w14:paraId="2DDF3D8B" w14:textId="5C6DE2D9" w:rsidR="00A35E02" w:rsidRDefault="00E3049C" w:rsidP="00B111E8">
      <w:pPr>
        <w:spacing w:line="480" w:lineRule="auto"/>
        <w:jc w:val="center"/>
      </w:pPr>
      <w:r>
        <w:rPr>
          <w:noProof/>
        </w:rPr>
        <w:lastRenderedPageBreak/>
        <w:drawing>
          <wp:inline distT="0" distB="0" distL="0" distR="0" wp14:anchorId="3E55F007" wp14:editId="22A88228">
            <wp:extent cx="3895725" cy="478225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97722" cy="4784704"/>
                    </a:xfrm>
                    <a:prstGeom prst="rect">
                      <a:avLst/>
                    </a:prstGeom>
                    <a:noFill/>
                    <a:ln>
                      <a:noFill/>
                    </a:ln>
                  </pic:spPr>
                </pic:pic>
              </a:graphicData>
            </a:graphic>
          </wp:inline>
        </w:drawing>
      </w:r>
    </w:p>
    <w:p w14:paraId="6848D83B" w14:textId="79E99460" w:rsidR="00427616" w:rsidRDefault="00A35E02" w:rsidP="00B111E8">
      <w:pPr>
        <w:spacing w:line="480" w:lineRule="auto"/>
      </w:pPr>
      <w:commentRangeStart w:id="50"/>
      <w:commentRangeStart w:id="51"/>
      <w:commentRangeStart w:id="52"/>
      <w:r>
        <w:t xml:space="preserve">Figure </w:t>
      </w:r>
      <w:r w:rsidR="00FE0167">
        <w:t>4</w:t>
      </w:r>
      <w:r>
        <w:t xml:space="preserve">. </w:t>
      </w:r>
      <w:r w:rsidR="00571FE0">
        <w:t xml:space="preserve">Breeding and </w:t>
      </w:r>
      <w:r w:rsidR="00E23F13">
        <w:t xml:space="preserve">migratory layers suggest that </w:t>
      </w:r>
      <w:r w:rsidR="000B754A">
        <w:t xml:space="preserve">woodcock select habitat at different scales in different seasons. </w:t>
      </w:r>
      <w:r w:rsidR="00E55A0C">
        <w:t>This also shows that certain areas which are not productive for breeding season habitat management</w:t>
      </w:r>
      <w:r w:rsidR="00C64BC5">
        <w:t xml:space="preserve">, such as </w:t>
      </w:r>
      <w:commentRangeEnd w:id="50"/>
      <w:r w:rsidR="00D778F1">
        <w:rPr>
          <w:rStyle w:val="CommentReference"/>
        </w:rPr>
        <w:commentReference w:id="50"/>
      </w:r>
      <w:commentRangeEnd w:id="51"/>
      <w:r w:rsidR="00C41F5B">
        <w:rPr>
          <w:rStyle w:val="CommentReference"/>
        </w:rPr>
        <w:commentReference w:id="51"/>
      </w:r>
      <w:commentRangeEnd w:id="52"/>
      <w:r w:rsidR="001C6519">
        <w:rPr>
          <w:rStyle w:val="CommentReference"/>
        </w:rPr>
        <w:commentReference w:id="52"/>
      </w:r>
      <w:r w:rsidR="00C64BC5">
        <w:t>southeastern Pennsylvania, may</w:t>
      </w:r>
      <w:r w:rsidR="00A805D3">
        <w:t xml:space="preserve"> be productive for migratory habitat management.</w:t>
      </w:r>
      <w:r w:rsidR="00427616">
        <w:br w:type="page"/>
      </w:r>
    </w:p>
    <w:p w14:paraId="4D9C4E5D" w14:textId="2C7A4D7C" w:rsidR="0047632B" w:rsidRDefault="00955C75" w:rsidP="00955C75">
      <w:pPr>
        <w:spacing w:line="480" w:lineRule="auto"/>
        <w:jc w:val="center"/>
      </w:pPr>
      <w:r>
        <w:rPr>
          <w:noProof/>
        </w:rPr>
        <w:lastRenderedPageBreak/>
        <w:drawing>
          <wp:inline distT="0" distB="0" distL="0" distR="0" wp14:anchorId="13D2032C" wp14:editId="031DE22B">
            <wp:extent cx="5943600" cy="5200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5200650"/>
                    </a:xfrm>
                    <a:prstGeom prst="rect">
                      <a:avLst/>
                    </a:prstGeom>
                    <a:noFill/>
                    <a:ln>
                      <a:noFill/>
                    </a:ln>
                  </pic:spPr>
                </pic:pic>
              </a:graphicData>
            </a:graphic>
          </wp:inline>
        </w:drawing>
      </w:r>
    </w:p>
    <w:p w14:paraId="00771417" w14:textId="6AC25D91" w:rsidR="008A2494" w:rsidRDefault="008A2494" w:rsidP="00F1251E">
      <w:pPr>
        <w:spacing w:line="480" w:lineRule="auto"/>
      </w:pPr>
      <w:commentRangeStart w:id="53"/>
      <w:commentRangeStart w:id="54"/>
      <w:r>
        <w:t xml:space="preserve">Figure </w:t>
      </w:r>
      <w:r w:rsidR="00FE0167">
        <w:t>5</w:t>
      </w:r>
      <w:r>
        <w:t xml:space="preserve">. Migratory and breeding season habitat suitability </w:t>
      </w:r>
      <w:r w:rsidR="00B835CC">
        <w:t xml:space="preserve">for woodcock by EPA level 3 ecoregion </w:t>
      </w:r>
      <w:r>
        <w:t xml:space="preserve">in Pennsylvania </w:t>
      </w:r>
      <w:r w:rsidR="00B71DF0" w:rsidRPr="00B71DF0">
        <w:rPr>
          <w:noProof/>
        </w:rPr>
        <w:t>(Omernik and Griffith 2014)</w:t>
      </w:r>
      <w:r w:rsidR="00F1251E">
        <w:t xml:space="preserve">. </w:t>
      </w:r>
      <w:commentRangeEnd w:id="53"/>
      <w:del w:id="55" w:author="Amber M Roth" w:date="2023-02-20T22:20:00Z">
        <w:r w:rsidR="00D778F1" w:rsidDel="00B835CC">
          <w:rPr>
            <w:rStyle w:val="CommentReference"/>
          </w:rPr>
          <w:commentReference w:id="53"/>
        </w:r>
      </w:del>
      <w:commentRangeEnd w:id="54"/>
      <w:r w:rsidR="00037628">
        <w:rPr>
          <w:rStyle w:val="CommentReference"/>
        </w:rPr>
        <w:commentReference w:id="54"/>
      </w:r>
      <w:r w:rsidR="00B835CC">
        <w:t>Three ecoregions,</w:t>
      </w:r>
      <w:r w:rsidR="00F1251E">
        <w:t xml:space="preserve"> Northern Piedmont, Middle Atlantic Coastal Plain, and </w:t>
      </w:r>
      <w:r w:rsidR="00383C2F">
        <w:t>Eastern Great Lakes Lowlands</w:t>
      </w:r>
      <w:r w:rsidR="00F1251E">
        <w:t>, had mean breeding season habitat suitability values of &lt; 30% and mean migratory season habitat suitability values of &gt;60%</w:t>
      </w:r>
      <w:r w:rsidR="00D1174F">
        <w:t>.</w:t>
      </w:r>
      <w:r>
        <w:br w:type="page"/>
      </w:r>
    </w:p>
    <w:p w14:paraId="734A62B6" w14:textId="77777777" w:rsidR="005318C0" w:rsidRPr="00271779" w:rsidRDefault="005318C0" w:rsidP="004245DE">
      <w:pPr>
        <w:spacing w:line="480" w:lineRule="auto"/>
        <w:rPr>
          <w:b/>
          <w:bCs/>
        </w:rPr>
      </w:pPr>
      <w:r w:rsidRPr="00271779">
        <w:rPr>
          <w:b/>
          <w:bCs/>
        </w:rPr>
        <w:lastRenderedPageBreak/>
        <w:t>Discussion</w:t>
      </w:r>
    </w:p>
    <w:p w14:paraId="2DE587EF" w14:textId="76C25E97" w:rsidR="00FB6016" w:rsidRDefault="00E57E02" w:rsidP="006C5060">
      <w:pPr>
        <w:spacing w:line="480" w:lineRule="auto"/>
      </w:pPr>
      <w:r>
        <w:tab/>
      </w:r>
      <w:r w:rsidR="00271779">
        <w:t>Our goal</w:t>
      </w:r>
      <w:r w:rsidR="001976F4">
        <w:t xml:space="preserve"> </w:t>
      </w:r>
      <w:r w:rsidR="00513813">
        <w:t>w</w:t>
      </w:r>
      <w:r w:rsidR="001976F4">
        <w:t>as</w:t>
      </w:r>
      <w:r w:rsidR="00271779">
        <w:t xml:space="preserve"> to </w:t>
      </w:r>
      <w:r w:rsidR="00513813">
        <w:t xml:space="preserve">demonstrate </w:t>
      </w:r>
      <w:r w:rsidR="009816F0">
        <w:t xml:space="preserve">integration of multiple </w:t>
      </w:r>
      <w:r w:rsidR="005B02CC">
        <w:t xml:space="preserve">spatial </w:t>
      </w:r>
      <w:r w:rsidR="007C2C61">
        <w:t xml:space="preserve">distribution models </w:t>
      </w:r>
      <w:r w:rsidR="00B34243">
        <w:t xml:space="preserve">into a single </w:t>
      </w:r>
      <w:commentRangeStart w:id="56"/>
      <w:commentRangeStart w:id="57"/>
      <w:r w:rsidR="00FB6016">
        <w:t>decision</w:t>
      </w:r>
      <w:r w:rsidR="00D778F1">
        <w:t xml:space="preserve"> sup</w:t>
      </w:r>
      <w:commentRangeEnd w:id="56"/>
      <w:r w:rsidR="00D778F1">
        <w:rPr>
          <w:rStyle w:val="CommentReference"/>
        </w:rPr>
        <w:commentReference w:id="56"/>
      </w:r>
      <w:commentRangeEnd w:id="57"/>
      <w:r w:rsidR="00A0511D">
        <w:rPr>
          <w:rStyle w:val="CommentReference"/>
        </w:rPr>
        <w:commentReference w:id="57"/>
      </w:r>
      <w:r w:rsidR="00D778F1">
        <w:t>port tool</w:t>
      </w:r>
      <w:r w:rsidR="00B34243">
        <w:t>.</w:t>
      </w:r>
      <w:r w:rsidR="00B72C12">
        <w:t xml:space="preserve"> </w:t>
      </w:r>
      <w:r w:rsidR="00C07BAF">
        <w:t>For our</w:t>
      </w:r>
      <w:r w:rsidR="00FB6016">
        <w:t xml:space="preserve"> case study, </w:t>
      </w:r>
      <w:r w:rsidR="00C07BAF">
        <w:t xml:space="preserve">we show that American </w:t>
      </w:r>
      <w:r w:rsidR="00E142B9">
        <w:t>w</w:t>
      </w:r>
      <w:r w:rsidR="00C07BAF">
        <w:t xml:space="preserve">oodcock occur in </w:t>
      </w:r>
      <w:r w:rsidR="001247FA">
        <w:t xml:space="preserve">distinctly different habitat during the breeding and migratory </w:t>
      </w:r>
      <w:r w:rsidR="00433C56">
        <w:t xml:space="preserve">stages </w:t>
      </w:r>
      <w:r w:rsidR="00CF23AB">
        <w:t>in Pennsylvania</w:t>
      </w:r>
      <w:r w:rsidR="00494D37">
        <w:t>. A</w:t>
      </w:r>
      <w:r w:rsidR="00433C56">
        <w:t xml:space="preserve"> planning </w:t>
      </w:r>
      <w:r w:rsidR="00494D37">
        <w:t xml:space="preserve">approach </w:t>
      </w:r>
      <w:r w:rsidR="00433C56">
        <w:t xml:space="preserve">using only breeding habitat </w:t>
      </w:r>
      <w:r w:rsidR="008E0EF9">
        <w:t xml:space="preserve">would have </w:t>
      </w:r>
      <w:r w:rsidR="00D211C0">
        <w:t>overlooked</w:t>
      </w:r>
      <w:r w:rsidR="008C0EF3">
        <w:t xml:space="preserve"> stopover habitat for woodcock </w:t>
      </w:r>
      <w:r w:rsidR="00F84156">
        <w:t>in southeastern Pennsylvania</w:t>
      </w:r>
      <w:r w:rsidR="007141E3">
        <w:t>, where there is little breeding habitat</w:t>
      </w:r>
      <w:r w:rsidR="004C0D0E">
        <w:t xml:space="preserve"> but considerable migratory traffic</w:t>
      </w:r>
      <w:r w:rsidR="000668A8">
        <w:t>. By including information about both seasons, with the ability to customize seasonal weights</w:t>
      </w:r>
      <w:r w:rsidR="00D64493">
        <w:t xml:space="preserve">, users can decide the extent to which they </w:t>
      </w:r>
      <w:r w:rsidR="00D778F1">
        <w:t xml:space="preserve">prioritize </w:t>
      </w:r>
      <w:r w:rsidR="00D64493">
        <w:t xml:space="preserve">each </w:t>
      </w:r>
      <w:r w:rsidR="00E504A5">
        <w:t>habitat for management, and determine which sites are best suited for management based on that prioritization.</w:t>
      </w:r>
    </w:p>
    <w:p w14:paraId="009D199B" w14:textId="69F4A4FD" w:rsidR="00B72C12" w:rsidRDefault="00D211C0" w:rsidP="00B72C12">
      <w:pPr>
        <w:spacing w:line="480" w:lineRule="auto"/>
      </w:pPr>
      <w:r>
        <w:tab/>
        <w:t xml:space="preserve">We found </w:t>
      </w:r>
      <w:commentRangeStart w:id="58"/>
      <w:commentRangeStart w:id="59"/>
      <w:r>
        <w:t xml:space="preserve">that </w:t>
      </w:r>
      <w:r w:rsidR="00041A4C">
        <w:t xml:space="preserve">woodcock select habitat </w:t>
      </w:r>
      <w:commentRangeEnd w:id="58"/>
      <w:r w:rsidR="00D778F1">
        <w:rPr>
          <w:rStyle w:val="CommentReference"/>
        </w:rPr>
        <w:commentReference w:id="58"/>
      </w:r>
      <w:commentRangeEnd w:id="59"/>
      <w:r w:rsidR="008043F1">
        <w:rPr>
          <w:rStyle w:val="CommentReference"/>
        </w:rPr>
        <w:commentReference w:id="59"/>
      </w:r>
      <w:r w:rsidR="00041A4C">
        <w:t xml:space="preserve">at radically different scales between seasons, demonstrating </w:t>
      </w:r>
      <w:r w:rsidR="00570A33">
        <w:t>that</w:t>
      </w:r>
      <w:r w:rsidR="00E75B50">
        <w:t xml:space="preserve"> migra</w:t>
      </w:r>
      <w:r w:rsidR="006B2253">
        <w:t>tory bird management</w:t>
      </w:r>
      <w:r w:rsidR="00570A33">
        <w:t xml:space="preserve"> </w:t>
      </w:r>
      <w:r w:rsidR="006B2253">
        <w:t>across</w:t>
      </w:r>
      <w:r w:rsidR="00570A33">
        <w:t xml:space="preserve"> multiple seasons is also likely to </w:t>
      </w:r>
      <w:r w:rsidR="004A55D2">
        <w:t xml:space="preserve">need to </w:t>
      </w:r>
      <w:r w:rsidR="00570A33">
        <w:t>be multi</w:t>
      </w:r>
      <w:r w:rsidR="004A55D2">
        <w:t>-</w:t>
      </w:r>
      <w:r w:rsidR="00570A33">
        <w:t>scalar.</w:t>
      </w:r>
      <w:r w:rsidR="004A55D2">
        <w:t xml:space="preserve"> </w:t>
      </w:r>
      <w:r w:rsidR="003170C3">
        <w:t xml:space="preserve">The two models produced predictive layers with </w:t>
      </w:r>
      <w:commentRangeStart w:id="60"/>
      <w:r w:rsidR="003170C3">
        <w:t>very different spatial resolutions</w:t>
      </w:r>
      <w:commentRangeEnd w:id="60"/>
      <w:r w:rsidR="00433C56">
        <w:rPr>
          <w:rStyle w:val="CommentReference"/>
        </w:rPr>
        <w:commentReference w:id="60"/>
      </w:r>
      <w:r w:rsidR="003170C3">
        <w:t>, largely due to the role of different covariate relationships</w:t>
      </w:r>
      <w:r w:rsidR="00122C89">
        <w:t xml:space="preserve"> during each of the two seasons. During the breeding season, woodcock habitat suitability </w:t>
      </w:r>
      <w:r w:rsidR="00B0723B">
        <w:t xml:space="preserve">is dependent primarily on variables at 5 and 10 km scales, while during the migratory period habitat suitability </w:t>
      </w:r>
      <w:r w:rsidR="00F06073">
        <w:t>was additionally dependent on covariates at 500m and 1 km scales.</w:t>
      </w:r>
      <w:r w:rsidR="00E26368">
        <w:t xml:space="preserve"> </w:t>
      </w:r>
      <w:r w:rsidR="003D54CB">
        <w:t xml:space="preserve">This pattern supports past observations </w:t>
      </w:r>
      <w:r w:rsidR="001414FD">
        <w:t>that migratory birds select habitat at a finer scale during the migratory season (Stanley et al. 2021).</w:t>
      </w:r>
      <w:r w:rsidR="00E26368">
        <w:t xml:space="preserve"> </w:t>
      </w:r>
      <w:r w:rsidR="006B2253">
        <w:t xml:space="preserve">Due to these </w:t>
      </w:r>
      <w:r w:rsidR="00C17F64">
        <w:t>differences in the scale at which migratory birds select for habitat, managers may need to adjust the scale of their management to match the scale of the season</w:t>
      </w:r>
      <w:r w:rsidR="005032CA">
        <w:t xml:space="preserve"> of interest</w:t>
      </w:r>
      <w:r w:rsidR="00C17F64">
        <w:t xml:space="preserve">. For example, woodcock management </w:t>
      </w:r>
      <w:r w:rsidR="008C36F6">
        <w:t xml:space="preserve">for breeding season habitat in Pennsylvania might focus on conserving broad </w:t>
      </w:r>
      <w:r w:rsidR="00142B1A">
        <w:t>swaths</w:t>
      </w:r>
      <w:r w:rsidR="008C36F6">
        <w:t xml:space="preserve"> of habitat on large public lands, </w:t>
      </w:r>
      <w:r w:rsidR="00FF5482">
        <w:t xml:space="preserve">such as Pennsylvania state gamelands. As the predictive layer is fairly uniform across </w:t>
      </w:r>
      <w:r w:rsidR="003668E4">
        <w:t xml:space="preserve">even large state gamelands, performing habitat management at that scale would likely be </w:t>
      </w:r>
      <w:r w:rsidR="005032CA">
        <w:t>effective</w:t>
      </w:r>
      <w:r w:rsidR="003668E4">
        <w:t>.</w:t>
      </w:r>
      <w:r w:rsidR="00E26368">
        <w:t xml:space="preserve"> </w:t>
      </w:r>
      <w:r w:rsidR="00142B1A">
        <w:t>However, the migratory model had a much finer spatial resolution</w:t>
      </w:r>
      <w:r w:rsidR="003C7ABE">
        <w:t xml:space="preserve">, and was much more prone to having small pockets of habitat in areas not </w:t>
      </w:r>
      <w:r w:rsidR="00F86479">
        <w:t>traditionally targeted by</w:t>
      </w:r>
      <w:r w:rsidR="003C7ABE">
        <w:t xml:space="preserve"> wildlife management</w:t>
      </w:r>
      <w:r w:rsidR="009B060C">
        <w:t xml:space="preserve"> agencies</w:t>
      </w:r>
      <w:r w:rsidR="003C7ABE">
        <w:t>, such as urban areas.</w:t>
      </w:r>
      <w:r w:rsidR="00102577">
        <w:t xml:space="preserve"> </w:t>
      </w:r>
      <w:commentRangeStart w:id="61"/>
      <w:r w:rsidR="00C90306">
        <w:lastRenderedPageBreak/>
        <w:t xml:space="preserve">Habitat management </w:t>
      </w:r>
      <w:r w:rsidR="00433C56">
        <w:t>targeting</w:t>
      </w:r>
      <w:r w:rsidR="00C90306">
        <w:t xml:space="preserve"> migratory habitat would likely want to match this spatial scale, focusing on the preservation of greenspaces that might be too small</w:t>
      </w:r>
      <w:r w:rsidR="003D12C1">
        <w:t xml:space="preserve"> to be managed for breeding season habitat</w:t>
      </w:r>
      <w:commentRangeEnd w:id="61"/>
      <w:r w:rsidR="000833B4">
        <w:rPr>
          <w:rStyle w:val="CommentReference"/>
        </w:rPr>
        <w:commentReference w:id="61"/>
      </w:r>
      <w:r w:rsidR="00500316">
        <w:t>.</w:t>
      </w:r>
      <w:r w:rsidR="00102577">
        <w:t xml:space="preserve"> </w:t>
      </w:r>
      <w:commentRangeStart w:id="62"/>
      <w:commentRangeStart w:id="63"/>
      <w:r w:rsidR="004A5A9C">
        <w:t xml:space="preserve">By </w:t>
      </w:r>
      <w:r w:rsidR="00734A50">
        <w:t xml:space="preserve">acknowledging that the spatial scale of selection changes between seasons, we can tailor our migratory bird management </w:t>
      </w:r>
      <w:r w:rsidR="00102577">
        <w:t>to the appropriate scale to ensure that our conservation efforts are the most successful.</w:t>
      </w:r>
      <w:commentRangeEnd w:id="62"/>
      <w:r w:rsidR="00D778F1">
        <w:rPr>
          <w:rStyle w:val="CommentReference"/>
        </w:rPr>
        <w:commentReference w:id="62"/>
      </w:r>
      <w:commentRangeEnd w:id="63"/>
      <w:r w:rsidR="00D778F1">
        <w:rPr>
          <w:rStyle w:val="CommentReference"/>
        </w:rPr>
        <w:commentReference w:id="63"/>
      </w:r>
    </w:p>
    <w:p w14:paraId="3C3CE941" w14:textId="22E82E63" w:rsidR="009E68B0" w:rsidRDefault="009E68B0" w:rsidP="00B72C12">
      <w:pPr>
        <w:spacing w:line="480" w:lineRule="auto"/>
      </w:pPr>
      <w:r>
        <w:tab/>
      </w:r>
      <w:r w:rsidR="008C135F">
        <w:t xml:space="preserve">Multi-season </w:t>
      </w:r>
      <w:r w:rsidR="0021142C">
        <w:t xml:space="preserve">distribution modeling may also highlight areas that are not traditionally managed for wildlife habitat. </w:t>
      </w:r>
      <w:r w:rsidR="001C241B">
        <w:t xml:space="preserve">Woodcock were more tolerant of </w:t>
      </w:r>
      <w:r w:rsidR="00BF3139">
        <w:t>developed land cover during the migratory season than the breeding season</w:t>
      </w:r>
      <w:r w:rsidR="004D224C">
        <w:t xml:space="preserve">, and the migratory season model predicted use </w:t>
      </w:r>
      <w:r w:rsidR="00EE3BC0">
        <w:t xml:space="preserve">of highly developed areas such as suburban Philadelphia and Pittsburg. This corresponds with </w:t>
      </w:r>
      <w:r w:rsidR="00D778F1">
        <w:t>findings</w:t>
      </w:r>
      <w:r w:rsidR="00EE3BC0">
        <w:t xml:space="preserve"> of </w:t>
      </w:r>
      <w:r w:rsidR="00022CA2">
        <w:t xml:space="preserve">Buler </w:t>
      </w:r>
      <w:r w:rsidR="002C53C2">
        <w:t>and Dawson (2014),</w:t>
      </w:r>
      <w:r w:rsidR="00EE3BC0">
        <w:t xml:space="preserve"> who found that migratory birds heavily </w:t>
      </w:r>
      <w:r w:rsidR="00D778F1">
        <w:t>use</w:t>
      </w:r>
      <w:r w:rsidR="000833B4">
        <w:t>d</w:t>
      </w:r>
      <w:r w:rsidR="00D778F1">
        <w:t xml:space="preserve"> </w:t>
      </w:r>
      <w:r w:rsidR="00022CA2">
        <w:t xml:space="preserve">urban greenspaces during </w:t>
      </w:r>
      <w:r w:rsidR="00D778F1">
        <w:t>s</w:t>
      </w:r>
      <w:r w:rsidR="00022CA2">
        <w:t>topover</w:t>
      </w:r>
      <w:r w:rsidR="002C53C2">
        <w:t xml:space="preserve">, presumably due to </w:t>
      </w:r>
      <w:r w:rsidR="00D778F1">
        <w:t xml:space="preserve">attraction to </w:t>
      </w:r>
      <w:r w:rsidR="00FA7A3B">
        <w:t>high</w:t>
      </w:r>
      <w:r w:rsidR="00D778F1">
        <w:t xml:space="preserve"> levels of</w:t>
      </w:r>
      <w:r w:rsidR="00FA7A3B">
        <w:t xml:space="preserve"> artificial light at night (</w:t>
      </w:r>
      <w:r w:rsidR="002E7067">
        <w:t>McLaren et al. 2018</w:t>
      </w:r>
      <w:r w:rsidR="00FA7A3B">
        <w:t>)</w:t>
      </w:r>
      <w:r w:rsidR="00022CA2">
        <w:t xml:space="preserve"> </w:t>
      </w:r>
      <w:r w:rsidR="0032388F">
        <w:t xml:space="preserve">and lack of other stopover </w:t>
      </w:r>
      <w:r w:rsidR="00D778F1">
        <w:t>options</w:t>
      </w:r>
      <w:r w:rsidR="0032388F">
        <w:t xml:space="preserve">. One implication is that, in addition to management for woodcock at smaller spatial scales, we may need to consider management of urban greenspaces for migratory birds. </w:t>
      </w:r>
      <w:r w:rsidR="00FD614E">
        <w:t xml:space="preserve">One opportunity for urban habitat conservation might be </w:t>
      </w:r>
      <w:r w:rsidR="00E92F1B">
        <w:t xml:space="preserve">through partnerships </w:t>
      </w:r>
      <w:r w:rsidR="0093137B">
        <w:t xml:space="preserve">with </w:t>
      </w:r>
      <w:r w:rsidR="00E05EAB">
        <w:t>public</w:t>
      </w:r>
      <w:r w:rsidR="0093137B">
        <w:t xml:space="preserve"> and </w:t>
      </w:r>
      <w:r w:rsidR="00E05EAB">
        <w:t>private</w:t>
      </w:r>
      <w:r w:rsidR="0093137B">
        <w:t xml:space="preserve"> landowners</w:t>
      </w:r>
      <w:r w:rsidR="008B090B">
        <w:t xml:space="preserve">, such as </w:t>
      </w:r>
      <w:r w:rsidR="00BF6A98">
        <w:t xml:space="preserve">urban parks and </w:t>
      </w:r>
      <w:r w:rsidR="00427C11">
        <w:t>utilities</w:t>
      </w:r>
      <w:r w:rsidR="00BF6A98">
        <w:t>, to conserve migratory habitat in urban greenspaces.</w:t>
      </w:r>
      <w:r w:rsidR="008407D2">
        <w:t xml:space="preserve"> </w:t>
      </w:r>
      <w:r w:rsidR="00F0743B">
        <w:t xml:space="preserve">Another opportunity for urban habitat conservation </w:t>
      </w:r>
      <w:r w:rsidR="002D2BD8">
        <w:t xml:space="preserve">might be the </w:t>
      </w:r>
      <w:r w:rsidR="008E5F60">
        <w:t>Urban National Wildlife Refuge</w:t>
      </w:r>
      <w:r w:rsidR="002D2BD8">
        <w:t xml:space="preserve"> program</w:t>
      </w:r>
      <w:r w:rsidR="00584C87">
        <w:t>, which ha</w:t>
      </w:r>
      <w:r w:rsidR="002D2BD8">
        <w:t>s</w:t>
      </w:r>
      <w:r w:rsidR="00584C87">
        <w:t xml:space="preserve"> dual roles in </w:t>
      </w:r>
      <w:r w:rsidR="000E6582">
        <w:t xml:space="preserve">preserving wildlife habitat and </w:t>
      </w:r>
      <w:r w:rsidR="00E71D6A">
        <w:t xml:space="preserve">expanding </w:t>
      </w:r>
      <w:r w:rsidR="006F5396">
        <w:t xml:space="preserve">access to </w:t>
      </w:r>
      <w:r w:rsidR="00985689">
        <w:t>natural areas for historically excluded communities.</w:t>
      </w:r>
      <w:r w:rsidR="00E677ED">
        <w:t xml:space="preserve"> </w:t>
      </w:r>
      <w:r w:rsidR="006464B7">
        <w:t>Pennsylvania is host to one</w:t>
      </w:r>
      <w:r w:rsidR="00F916BA">
        <w:t xml:space="preserve"> Urban Na</w:t>
      </w:r>
      <w:r w:rsidR="000D2177">
        <w:t>tional Wildlife Refuge, John Heinz National Wildlife Refuge at Tinicum</w:t>
      </w:r>
      <w:r w:rsidR="00A564E5">
        <w:t xml:space="preserve">, </w:t>
      </w:r>
      <w:r w:rsidR="006464B7">
        <w:t>located</w:t>
      </w:r>
      <w:r w:rsidR="002D2BD8">
        <w:t xml:space="preserve"> in</w:t>
      </w:r>
      <w:r w:rsidR="00A564E5">
        <w:t xml:space="preserve"> the Philadelphia suburbs</w:t>
      </w:r>
      <w:r w:rsidR="006464B7">
        <w:t xml:space="preserve">. The refuge </w:t>
      </w:r>
      <w:r w:rsidR="00A564E5">
        <w:t xml:space="preserve">is modeled as having </w:t>
      </w:r>
      <w:r w:rsidR="00EB3D81">
        <w:t>high migratory habitat suitability for woodcoc</w:t>
      </w:r>
      <w:r w:rsidR="006464B7">
        <w:t>k</w:t>
      </w:r>
      <w:r w:rsidR="00FE06AE">
        <w:t>,</w:t>
      </w:r>
      <w:r w:rsidR="00C73AC3">
        <w:t xml:space="preserve"> </w:t>
      </w:r>
      <w:r w:rsidR="00FE06AE">
        <w:t>demonstrating</w:t>
      </w:r>
      <w:r w:rsidR="00FD6365">
        <w:t xml:space="preserve"> how </w:t>
      </w:r>
      <w:r w:rsidR="00745389">
        <w:t>u</w:t>
      </w:r>
      <w:r w:rsidR="00C60D09">
        <w:t>rban wildlife re</w:t>
      </w:r>
      <w:r w:rsidR="00BC63EC">
        <w:t xml:space="preserve">fuges </w:t>
      </w:r>
      <w:r w:rsidR="008B353A">
        <w:t xml:space="preserve">may </w:t>
      </w:r>
      <w:r w:rsidR="00CA1932">
        <w:t xml:space="preserve">provide crucial migratory stopover habitat </w:t>
      </w:r>
      <w:r w:rsidR="00AE263C">
        <w:t>in heavily urbanized areas</w:t>
      </w:r>
      <w:r w:rsidR="00CA1932">
        <w:t>.</w:t>
      </w:r>
    </w:p>
    <w:p w14:paraId="58943CC9" w14:textId="4DCFDFC0" w:rsidR="00D12D83" w:rsidRDefault="00D21AA0" w:rsidP="00B72C12">
      <w:pPr>
        <w:spacing w:line="480" w:lineRule="auto"/>
      </w:pPr>
      <w:r>
        <w:tab/>
      </w:r>
      <w:r w:rsidR="00DD6F58">
        <w:t>The regional differences between the breeding and migratory model</w:t>
      </w:r>
      <w:r w:rsidR="001F5D02">
        <w:t>s</w:t>
      </w:r>
      <w:r w:rsidR="00DD6F58">
        <w:t xml:space="preserve"> </w:t>
      </w:r>
      <w:r w:rsidR="003B1916">
        <w:t xml:space="preserve">underscore the importance of multi-season distribution models in delineating </w:t>
      </w:r>
      <w:r w:rsidR="00A573B3">
        <w:t xml:space="preserve">regional priorities for </w:t>
      </w:r>
      <w:r w:rsidR="00312AF3">
        <w:t xml:space="preserve">migratory bird </w:t>
      </w:r>
      <w:r w:rsidR="00A573B3">
        <w:t>management.</w:t>
      </w:r>
      <w:r w:rsidR="001F5D02">
        <w:t xml:space="preserve"> For the woodcock </w:t>
      </w:r>
      <w:r w:rsidR="0075583A">
        <w:t xml:space="preserve">model, we found low breeding season suitability of the Northern </w:t>
      </w:r>
      <w:r w:rsidR="0075583A">
        <w:lastRenderedPageBreak/>
        <w:t xml:space="preserve">Piedmont, Middle Atlantic Coastal Plain, and the Eastern Great Lakes Lowlands ecoregions, despite high </w:t>
      </w:r>
      <w:r w:rsidR="00A16E40">
        <w:t xml:space="preserve">migratory suitability. This is one example of a circumstance in which a user-weighted </w:t>
      </w:r>
      <w:r w:rsidR="00A21FDE">
        <w:t xml:space="preserve">prioritization </w:t>
      </w:r>
      <w:r w:rsidR="008F446A">
        <w:t>of seasonal habitat might be particularly effective. Managers in regions in which woodcock breeding habitat is scarce mi</w:t>
      </w:r>
      <w:r w:rsidR="006F2F38">
        <w:t>ght instead decide to prioritize migratory habitat management, for example, allowing managers to play to their regions’ strengths.</w:t>
      </w:r>
      <w:r w:rsidR="008A6948">
        <w:t xml:space="preserve"> On the other hand, a manager of an area that provides breeding habitat in a region where breeding habitat is scarce might decide </w:t>
      </w:r>
      <w:r w:rsidR="00997882">
        <w:t xml:space="preserve">that their most effective move would be to prioritize breeding habitat as much as possible. The common thread here is that there might be several effective management strategies </w:t>
      </w:r>
      <w:r w:rsidR="00D12D83">
        <w:t>based on the information provided in seasonal distribution models.</w:t>
      </w:r>
      <w:r w:rsidR="008A36F1">
        <w:t xml:space="preserve"> </w:t>
      </w:r>
      <w:r w:rsidR="00D12D83">
        <w:t>By providing these models as a part of a decision</w:t>
      </w:r>
      <w:r w:rsidR="007009CE">
        <w:t xml:space="preserve"> support tool, where the user can actively choose </w:t>
      </w:r>
      <w:r w:rsidR="009F69BA">
        <w:t>the relative</w:t>
      </w:r>
      <w:r w:rsidR="007009CE">
        <w:t xml:space="preserve"> weight </w:t>
      </w:r>
      <w:r w:rsidR="009F69BA">
        <w:t xml:space="preserve">of </w:t>
      </w:r>
      <w:r w:rsidR="007009CE">
        <w:t xml:space="preserve">each model, </w:t>
      </w:r>
      <w:r w:rsidR="0048286D">
        <w:t xml:space="preserve">we empower the user to </w:t>
      </w:r>
      <w:r w:rsidR="009F69BA">
        <w:t xml:space="preserve">consider multiple possible </w:t>
      </w:r>
      <w:r w:rsidR="0048286D">
        <w:t xml:space="preserve">management decisions </w:t>
      </w:r>
      <w:r w:rsidR="009629D1">
        <w:t>and customize the information provided to</w:t>
      </w:r>
      <w:r w:rsidR="00C92216">
        <w:t xml:space="preserve"> inform</w:t>
      </w:r>
      <w:r w:rsidR="009629D1">
        <w:t xml:space="preserve"> their management strategy.</w:t>
      </w:r>
    </w:p>
    <w:p w14:paraId="726C8591" w14:textId="14811A33" w:rsidR="005C2BD4" w:rsidRDefault="00105439" w:rsidP="009500BF">
      <w:pPr>
        <w:spacing w:line="480" w:lineRule="auto"/>
      </w:pPr>
      <w:r>
        <w:tab/>
        <w:t xml:space="preserve">We believe that </w:t>
      </w:r>
      <w:r w:rsidR="006D6268">
        <w:t xml:space="preserve">this decision support tool framework, encompassing multiple seasonal distribution </w:t>
      </w:r>
      <w:r w:rsidR="009B6EB6">
        <w:t xml:space="preserve">models, is particularly well suited to migratory bird management due to its flexibility in </w:t>
      </w:r>
      <w:r w:rsidR="009F69BA">
        <w:t xml:space="preserve">application of multiple </w:t>
      </w:r>
      <w:r w:rsidR="009B6EB6">
        <w:t>data sources.</w:t>
      </w:r>
      <w:r w:rsidR="00E14A00">
        <w:t xml:space="preserve"> </w:t>
      </w:r>
      <w:r w:rsidR="00801AE0">
        <w:t xml:space="preserve">One of the benefits of this type of analysis is that the breeding and migratory </w:t>
      </w:r>
      <w:r w:rsidR="000A795B">
        <w:t>seasons</w:t>
      </w:r>
      <w:r w:rsidR="00801AE0">
        <w:t xml:space="preserve"> can easily use separate data streams, which is particularly useful for species that are studied using separate techniques and surveys during each season. While there are </w:t>
      </w:r>
      <w:r w:rsidR="00FE58CB">
        <w:t>several</w:t>
      </w:r>
      <w:r w:rsidR="00801AE0">
        <w:t xml:space="preserve"> </w:t>
      </w:r>
      <w:r w:rsidR="00FE58CB">
        <w:t>surveys</w:t>
      </w:r>
      <w:r w:rsidR="00801AE0">
        <w:t xml:space="preserve"> for examining bird distribution during the breeding and wintering seasons</w:t>
      </w:r>
      <w:r w:rsidR="00FE58CB">
        <w:t xml:space="preserve">, </w:t>
      </w:r>
      <w:r w:rsidR="00801AE0">
        <w:t xml:space="preserve">including </w:t>
      </w:r>
      <w:r w:rsidR="00FE58CB">
        <w:t xml:space="preserve">the Breeding Bird Survey and Project Feederwatch </w:t>
      </w:r>
      <w:r w:rsidR="00B45D24" w:rsidRPr="00B45D24">
        <w:rPr>
          <w:noProof/>
        </w:rPr>
        <w:t>(Robbins et al. 1986, Bonter and Greig 2021)</w:t>
      </w:r>
      <w:r w:rsidR="00FE58CB">
        <w:t xml:space="preserve">, examining bird habitat use during the migratory period continues to be a challenge. Individually-marked birds with GPS transmitters are the gold standard for this type of analysis, as stopover locations can be separated from breeding and wintering locations </w:t>
      </w:r>
      <w:r w:rsidR="00721A20">
        <w:t>for each tagged bird</w:t>
      </w:r>
      <w:r w:rsidR="00FE58CB">
        <w:t xml:space="preserve">. However, GPS transmitters are still too large to attach to many migratory passerines, and the low number of stopovers attained per individual (mean </w:t>
      </w:r>
      <w:r w:rsidR="00370438">
        <w:t>= 1.4</w:t>
      </w:r>
      <w:r w:rsidR="00FE58CB">
        <w:t xml:space="preserve">, sd </w:t>
      </w:r>
      <w:r w:rsidR="00370438">
        <w:t>= 0.6</w:t>
      </w:r>
      <w:r w:rsidR="00FE58CB">
        <w:t xml:space="preserve"> in this study) combined with the considerable price of these transmitters may make attaining a large sample size a financial difficulty for most study species. The use of citizen science data </w:t>
      </w:r>
      <w:r w:rsidR="00FE58CB">
        <w:lastRenderedPageBreak/>
        <w:t xml:space="preserve">collected during migration, such as the eBird data collection platform </w:t>
      </w:r>
      <w:r w:rsidR="00AB2288" w:rsidRPr="00AB2288">
        <w:rPr>
          <w:noProof/>
        </w:rPr>
        <w:t>(Sullivan et al. 2009)</w:t>
      </w:r>
      <w:r w:rsidR="00FE58CB">
        <w:t xml:space="preserve">, may provide a more generalizable way to collect migratory stopover location data, but certain assumptions may have to be made to distinguish true migratory locations from early breeding/wintering season arrivals. </w:t>
      </w:r>
      <w:r w:rsidR="0078464E">
        <w:t>Decisions on seasonal management priorities should also be informed by other data sources, s</w:t>
      </w:r>
      <w:r w:rsidR="00FE58CB">
        <w:t xml:space="preserve">uch as </w:t>
      </w:r>
      <w:r w:rsidR="00801AE0">
        <w:t xml:space="preserve">full annual cycle survival models to determine whether breeding or migratory habitat has a greater role in limiting survival, and migratory </w:t>
      </w:r>
      <w:r w:rsidR="00FE58CB">
        <w:t xml:space="preserve">corridor models to </w:t>
      </w:r>
      <w:r w:rsidR="00182CDD">
        <w:t>identify</w:t>
      </w:r>
      <w:r w:rsidR="005C2BD4">
        <w:t xml:space="preserve"> high densities of migrants</w:t>
      </w:r>
      <w:r w:rsidR="00827B52">
        <w:t xml:space="preserve"> (Cohen et al. 2022)</w:t>
      </w:r>
      <w:r w:rsidR="005C2BD4">
        <w:t xml:space="preserve">. With this added context, </w:t>
      </w:r>
      <w:r w:rsidR="00CA03D5">
        <w:t>decision support tool</w:t>
      </w:r>
      <w:r w:rsidR="00560AD9">
        <w:t xml:space="preserve">s incorporating multi-season </w:t>
      </w:r>
      <w:r w:rsidR="005C2BD4">
        <w:t xml:space="preserve">habitat suitability models provide valuable </w:t>
      </w:r>
      <w:r w:rsidR="008B6750">
        <w:t>support</w:t>
      </w:r>
      <w:r w:rsidR="005C2BD4">
        <w:t xml:space="preserve"> for the management of many migratory bird species.</w:t>
      </w:r>
    </w:p>
    <w:p w14:paraId="484CEDAF" w14:textId="77777777" w:rsidR="00720867" w:rsidRPr="00FE58CB" w:rsidRDefault="00720867" w:rsidP="009500BF">
      <w:pPr>
        <w:spacing w:line="480" w:lineRule="auto"/>
        <w:rPr>
          <w:b/>
          <w:bCs/>
        </w:rPr>
      </w:pPr>
      <w:r w:rsidRPr="00FE58CB">
        <w:rPr>
          <w:b/>
          <w:bCs/>
        </w:rPr>
        <w:t>Literature cited</w:t>
      </w:r>
    </w:p>
    <w:p w14:paraId="4A471C87" w14:textId="77777777" w:rsid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Allen, B. B., D. G. McAuley, and E. J. Blomberg. 2020. Migratory status determines resource selection by American Woodcock at an important fall stopover, Cape May, New Jersey. The Condor 122:1–16. &lt;https://academic.oup.com/condor/article/doi/10.1093/condor/duaa046/5910724&gt;. Accessed 22 Apr 2021.</w:t>
      </w:r>
    </w:p>
    <w:p w14:paraId="1646FD48" w14:textId="2F070400"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 xml:space="preserve">Bonter, D. N., and E. I. Greig. 2021. Over 30 Years of Standardized Bird Counts at Supplementary Feeding Stations in North America: A Citizen Science Data Report for Project FeederWatch. Frontiers in Ecology and Evolution 9. </w:t>
      </w:r>
    </w:p>
    <w:p w14:paraId="3C6F7EAF"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Buler, J. J., and D. K. Dawson. 2014. Radar analysis of fall bird migration stopover sites in the northeastern U.S. The Condor 116:357–370. Oxford Academic. &lt;https://academic.oup.com/condor/article/116/3/357/5153136&gt;. Accessed 31 Dec 2021.</w:t>
      </w:r>
    </w:p>
    <w:p w14:paraId="1C5BDD03"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Chang, W., J. Cheng, J. J. Allaire, C. Sievert, B. Schloerke, Y. Xie, J. Allen, J. McPherson, A. Dipert, and B. Borges. 2021. shiny: Web Application Framework for R. &lt;https://cran.r-project.org/package=shiny&gt;.</w:t>
      </w:r>
    </w:p>
    <w:p w14:paraId="0B3A82FA" w14:textId="4848373C" w:rsid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lastRenderedPageBreak/>
        <w:t>Clark, E. R. 1970. Woodcock status report, 1969.</w:t>
      </w:r>
      <w:r w:rsidR="00705229">
        <w:rPr>
          <w:rFonts w:cs="Calibri"/>
          <w:noProof/>
          <w:szCs w:val="24"/>
        </w:rPr>
        <w:t xml:space="preserve"> </w:t>
      </w:r>
      <w:r w:rsidR="009B3B7A" w:rsidRPr="009B3B7A">
        <w:rPr>
          <w:rFonts w:cs="Calibri"/>
          <w:noProof/>
          <w:szCs w:val="24"/>
        </w:rPr>
        <w:t>Patuxent Wildlife Research Center</w:t>
      </w:r>
      <w:r w:rsidR="009B3B7A">
        <w:rPr>
          <w:rFonts w:cs="Calibri"/>
          <w:noProof/>
          <w:szCs w:val="24"/>
        </w:rPr>
        <w:t>,</w:t>
      </w:r>
      <w:r w:rsidR="009B3B7A" w:rsidRPr="009B3B7A">
        <w:rPr>
          <w:rFonts w:cs="Calibri"/>
          <w:noProof/>
          <w:szCs w:val="24"/>
        </w:rPr>
        <w:t xml:space="preserve"> </w:t>
      </w:r>
      <w:r w:rsidR="00705229" w:rsidRPr="00705229">
        <w:rPr>
          <w:rFonts w:cs="Calibri"/>
          <w:noProof/>
          <w:szCs w:val="24"/>
        </w:rPr>
        <w:t>U.S. Fish and Wildlife Service</w:t>
      </w:r>
      <w:r w:rsidR="009B3B7A">
        <w:rPr>
          <w:rFonts w:cs="Calibri"/>
          <w:noProof/>
          <w:szCs w:val="24"/>
        </w:rPr>
        <w:t>. Laurel, Maryland.</w:t>
      </w:r>
    </w:p>
    <w:p w14:paraId="2FE295AB" w14:textId="42D4FB65" w:rsidR="000A795B" w:rsidRPr="00AB2288" w:rsidRDefault="000A795B" w:rsidP="00AB2288">
      <w:pPr>
        <w:widowControl w:val="0"/>
        <w:autoSpaceDE w:val="0"/>
        <w:autoSpaceDN w:val="0"/>
        <w:adjustRightInd w:val="0"/>
        <w:spacing w:line="480" w:lineRule="auto"/>
        <w:ind w:left="480" w:hanging="480"/>
        <w:rPr>
          <w:rFonts w:cs="Calibri"/>
          <w:noProof/>
          <w:szCs w:val="24"/>
        </w:rPr>
      </w:pPr>
      <w:r w:rsidRPr="000A795B">
        <w:rPr>
          <w:rFonts w:cs="Calibri"/>
          <w:noProof/>
          <w:szCs w:val="24"/>
        </w:rPr>
        <w:t>Cohen, E. B., Buler, J. J., Horton, K. G., Loss, S. R., Cabrera-Cruz, S. A., Smolinsky, J. A., &amp; Marra, P. P. (2022). Using weather radar to help minimize wind energy impacts on nocturnally migrating birds. Conservation Letters, 15(4), e12887.</w:t>
      </w:r>
    </w:p>
    <w:p w14:paraId="6E805467"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Fink, C. M. 2013. Dynamic Soil Property Change in Response to Natural Gas Development in Pennsylvania. Pennsylvania State University.</w:t>
      </w:r>
    </w:p>
    <w:p w14:paraId="4C32D5F3" w14:textId="4BB3BC00" w:rsid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Genuer, R., J.-M. Poggi, and C. Tuleau-Malot. 2019. VSURF: Variable Selection Using Random Forests. &lt;https://cran.r-project.org/package=VSURF&gt;.</w:t>
      </w:r>
    </w:p>
    <w:p w14:paraId="184C9638" w14:textId="26A1FE3F" w:rsidR="00A70A71" w:rsidRDefault="00A70A71" w:rsidP="00AB2288">
      <w:pPr>
        <w:widowControl w:val="0"/>
        <w:autoSpaceDE w:val="0"/>
        <w:autoSpaceDN w:val="0"/>
        <w:adjustRightInd w:val="0"/>
        <w:spacing w:line="480" w:lineRule="auto"/>
        <w:ind w:left="480" w:hanging="480"/>
        <w:rPr>
          <w:rFonts w:cs="Calibri"/>
          <w:noProof/>
          <w:szCs w:val="24"/>
        </w:rPr>
      </w:pPr>
      <w:r w:rsidRPr="00A70A71">
        <w:rPr>
          <w:rFonts w:cs="Calibri"/>
          <w:noProof/>
          <w:szCs w:val="24"/>
        </w:rPr>
        <w:t>Harper, E. (2006). Open-source technologies in web-based GIS and mapping [Thesis]. Northwest Missouri State University.</w:t>
      </w:r>
    </w:p>
    <w:p w14:paraId="55469FB8" w14:textId="1559277D"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Hesselbarth, M., M. Sciaini, K. With, … K. W.-, and  undefined 2019. 2019. landscapemetrics: an open‐source R tool to calculate landscape metrics. Wiley Online Library 42:1648–1657. Blackwell Publishing Ltd. &lt;https://onlinelibrary.wiley.com/doi/abs/10.1111/ecog.04617&gt;. Accessed 30 Jul 2021.</w:t>
      </w:r>
    </w:p>
    <w:p w14:paraId="116A4AE3" w14:textId="4FDA6326" w:rsid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Jin, S., C. Homer, L. Yang, P. Danielson, J. Dewitz, and C. Li. 2019. Overall methodology design for the United States national land cover database 2016 products. Remote Sensing. &lt;https://www.mdpi.com/593344&gt;. Accessed 30 Jul 2021.</w:t>
      </w:r>
    </w:p>
    <w:p w14:paraId="081A7EFA" w14:textId="5B4B3BF7" w:rsidR="00564AE1" w:rsidRPr="00AB2288" w:rsidRDefault="00564AE1" w:rsidP="00564AE1">
      <w:pPr>
        <w:widowControl w:val="0"/>
        <w:autoSpaceDE w:val="0"/>
        <w:autoSpaceDN w:val="0"/>
        <w:adjustRightInd w:val="0"/>
        <w:spacing w:line="480" w:lineRule="auto"/>
        <w:ind w:left="480" w:hanging="480"/>
        <w:rPr>
          <w:rFonts w:cs="Calibri"/>
          <w:noProof/>
          <w:szCs w:val="24"/>
        </w:rPr>
      </w:pPr>
      <w:r w:rsidRPr="00564AE1">
        <w:rPr>
          <w:rFonts w:cs="Calibri"/>
          <w:noProof/>
          <w:szCs w:val="24"/>
        </w:rPr>
        <w:t>Liaw</w:t>
      </w:r>
      <w:r w:rsidR="00200C5E">
        <w:rPr>
          <w:rFonts w:cs="Calibri"/>
          <w:noProof/>
          <w:szCs w:val="24"/>
        </w:rPr>
        <w:t xml:space="preserve">, </w:t>
      </w:r>
      <w:r w:rsidR="00200C5E" w:rsidRPr="00564AE1">
        <w:rPr>
          <w:rFonts w:cs="Calibri"/>
          <w:noProof/>
          <w:szCs w:val="24"/>
        </w:rPr>
        <w:t>A.</w:t>
      </w:r>
      <w:r w:rsidRPr="00564AE1">
        <w:rPr>
          <w:rFonts w:cs="Calibri"/>
          <w:noProof/>
          <w:szCs w:val="24"/>
        </w:rPr>
        <w:t xml:space="preserve"> and M. Wiener (2002). Classification and Regression by</w:t>
      </w:r>
      <w:r w:rsidR="00200C5E">
        <w:rPr>
          <w:rFonts w:cs="Calibri"/>
          <w:noProof/>
          <w:szCs w:val="24"/>
        </w:rPr>
        <w:t xml:space="preserve"> </w:t>
      </w:r>
      <w:r w:rsidRPr="00564AE1">
        <w:rPr>
          <w:rFonts w:cs="Calibri"/>
          <w:noProof/>
          <w:szCs w:val="24"/>
        </w:rPr>
        <w:t>randomForest. R News 2(3), 18--22.</w:t>
      </w:r>
    </w:p>
    <w:p w14:paraId="35C78F4D"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 xml:space="preserve">McAuley, D. G., J. R. Longcore, and G. F. Sepik. 1993. Techniques for research into woodcocks: experiences and recommendations. Pages 5–11 </w:t>
      </w:r>
      <w:r w:rsidRPr="00AB2288">
        <w:rPr>
          <w:rFonts w:cs="Calibri"/>
          <w:i/>
          <w:iCs/>
          <w:noProof/>
          <w:szCs w:val="24"/>
        </w:rPr>
        <w:t>in</w:t>
      </w:r>
      <w:r w:rsidRPr="00AB2288">
        <w:rPr>
          <w:rFonts w:cs="Calibri"/>
          <w:noProof/>
          <w:szCs w:val="24"/>
        </w:rPr>
        <w:t>. Proceedings of the Eighth American Woodcock Symposium, US Fish and Wildlife Service Biological Rep. Volume 16.</w:t>
      </w:r>
    </w:p>
    <w:p w14:paraId="43D15696"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lastRenderedPageBreak/>
        <w:t>McLaren, J. D., J. J. Buler, T. Schreckengost, J. A. Smolinsky, M. Boone, E. Emiel van Loon, D. K. Dawson, and E. L. Walters. 2018. Artificial light at night confounds broad-scale habitat use by migrating birds. Ecology Letters 21:356–364. &lt;http://doi.wiley.com/10.1111/ele.12902&gt;. Accessed 22 Apr 2021.</w:t>
      </w:r>
    </w:p>
    <w:p w14:paraId="50F39B9F" w14:textId="70A7741D"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Mo</w:t>
      </w:r>
      <w:r w:rsidR="001C0EA8">
        <w:rPr>
          <w:rFonts w:cs="Calibri"/>
          <w:noProof/>
          <w:szCs w:val="24"/>
        </w:rPr>
        <w:t>r</w:t>
      </w:r>
      <w:r w:rsidRPr="00AB2288">
        <w:rPr>
          <w:rFonts w:cs="Calibri"/>
          <w:noProof/>
          <w:szCs w:val="24"/>
        </w:rPr>
        <w:t>r</w:t>
      </w:r>
      <w:r w:rsidR="001C0EA8">
        <w:rPr>
          <w:rFonts w:cs="Calibri"/>
          <w:noProof/>
          <w:szCs w:val="24"/>
        </w:rPr>
        <w:t>is</w:t>
      </w:r>
      <w:r w:rsidRPr="00AB2288">
        <w:rPr>
          <w:rFonts w:cs="Calibri"/>
          <w:noProof/>
          <w:szCs w:val="24"/>
        </w:rPr>
        <w:t xml:space="preserve">, </w:t>
      </w:r>
      <w:r w:rsidR="001C0EA8">
        <w:rPr>
          <w:rFonts w:cs="Calibri"/>
          <w:noProof/>
          <w:szCs w:val="24"/>
        </w:rPr>
        <w:t>S</w:t>
      </w:r>
      <w:r w:rsidRPr="00AB2288">
        <w:rPr>
          <w:rFonts w:cs="Calibri"/>
          <w:noProof/>
          <w:szCs w:val="24"/>
        </w:rPr>
        <w:t>. R., editor. 2000. Stopover Ecology of Nearctic–Neotropical Landbird Migrants: Habitat Relations and Conservation Implications. Studies in</w:t>
      </w:r>
      <w:r w:rsidR="007C7D46">
        <w:rPr>
          <w:rFonts w:cs="Calibri"/>
          <w:noProof/>
          <w:szCs w:val="24"/>
        </w:rPr>
        <w:t xml:space="preserve"> Avian Biology</w:t>
      </w:r>
      <w:r w:rsidR="000B2FC8">
        <w:rPr>
          <w:rFonts w:cs="Calibri"/>
          <w:noProof/>
          <w:szCs w:val="24"/>
        </w:rPr>
        <w:t xml:space="preserve"> 20</w:t>
      </w:r>
      <w:r w:rsidRPr="00AB2288">
        <w:rPr>
          <w:rFonts w:cs="Calibri"/>
          <w:noProof/>
          <w:szCs w:val="24"/>
        </w:rPr>
        <w:t>.</w:t>
      </w:r>
      <w:r w:rsidR="000B2FC8">
        <w:rPr>
          <w:rFonts w:cs="Calibri"/>
          <w:noProof/>
          <w:szCs w:val="24"/>
        </w:rPr>
        <w:t xml:space="preserve"> Cooper Ornithological Society.</w:t>
      </w:r>
      <w:r w:rsidR="004D53F9" w:rsidRPr="004D53F9">
        <w:t xml:space="preserve"> </w:t>
      </w:r>
      <w:r w:rsidR="004D53F9" w:rsidRPr="004D53F9">
        <w:rPr>
          <w:rFonts w:cs="Calibri"/>
          <w:noProof/>
          <w:szCs w:val="24"/>
        </w:rPr>
        <w:t>Camarillo, California</w:t>
      </w:r>
      <w:r w:rsidR="004D53F9">
        <w:rPr>
          <w:rFonts w:cs="Calibri"/>
          <w:noProof/>
          <w:szCs w:val="24"/>
        </w:rPr>
        <w:t>.</w:t>
      </w:r>
    </w:p>
    <w:p w14:paraId="2CA60884" w14:textId="642E1334"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Natural Resources Conservation Service.</w:t>
      </w:r>
      <w:r w:rsidR="009B654E">
        <w:rPr>
          <w:rFonts w:cs="Calibri"/>
          <w:noProof/>
          <w:szCs w:val="24"/>
        </w:rPr>
        <w:t xml:space="preserve"> 2021</w:t>
      </w:r>
      <w:r w:rsidRPr="00AB2288">
        <w:rPr>
          <w:rFonts w:cs="Calibri"/>
          <w:noProof/>
          <w:szCs w:val="24"/>
        </w:rPr>
        <w:t>. Web Soil Survey. United States Department of Agriculture. &lt;https://websoilsurvey.nrcs.usda.gov/&gt;. Accessed 8 Dec 2021.</w:t>
      </w:r>
    </w:p>
    <w:p w14:paraId="78A17D0D"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Omernik, J. M., and G. E. Griffith. 2014. Ecoregions of the conterminous United States: evolution of a hierarchical spatial framework. Environmental Management 54:1249–1266. &lt;www.epa.gov/wed/pages/ecoregions.htm&gt;. Accessed 17 Nov 2021.</w:t>
      </w:r>
    </w:p>
    <w:p w14:paraId="66475867"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Rieffenberger, J. C., and R. C. Kletzly. 1966. Woodcock night-lighting techniques and equipment. WH Goudy, compiler. Woodcock research and management 33–35.</w:t>
      </w:r>
    </w:p>
    <w:p w14:paraId="5A174AD9"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Robbins, C., D. Bystrak, and P. Geissler. 1986. The Breeding Bird Survey: its first fifteen years, 1965-1979. &lt;https://apps.dtic.mil/sti/citations/ADA323126&gt;. Accessed 9 Jan 2022.</w:t>
      </w:r>
    </w:p>
    <w:p w14:paraId="4A9F4218"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Rodewald, P. G., and M. C. Brittingham. 2004. Stopover habitats of landbirds during fall: use of edge-dominated and early-successional forests. The Auk 121:1040–1055. Oxford University Press.</w:t>
      </w:r>
    </w:p>
    <w:p w14:paraId="5AB775B3"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Seamans, M. E., and R. D. Rau. 2020. American woodcock population status, 2020. Laurel, MD, USA.</w:t>
      </w:r>
    </w:p>
    <w:p w14:paraId="4B2B2BD8"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Sheldon, W. G. 1960. A method of mist netting woodcocks in summer. Bird-banding 31:130–135. JSTOR.</w:t>
      </w:r>
    </w:p>
    <w:p w14:paraId="523DD2D0"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 xml:space="preserve">Stanley, C. Q., M. R. Dudash, T. B. Ryder, W. G. Shriver, K. Serno, S. Adalsteinsson, and P. P. Marra. 2021. </w:t>
      </w:r>
      <w:r w:rsidRPr="00AB2288">
        <w:rPr>
          <w:rFonts w:cs="Calibri"/>
          <w:noProof/>
          <w:szCs w:val="24"/>
        </w:rPr>
        <w:lastRenderedPageBreak/>
        <w:t>Seasonal variation in habitat selection for a Neotropical migratory songbird using high‐resolution GPS tracking. Ecosphere 12:e03421. John Wiley &amp; Sons, Ltd. &lt;https://onlinelibrary.wiley.com/doi/10.1002/ecs2.3421&gt;. Accessed 27 Mar 2021.</w:t>
      </w:r>
    </w:p>
    <w:p w14:paraId="28CD4B22"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Sullivan, B., C. Wood, M. Iliff, R. Bonney, D. Fink, and S. Kelling. 2009. eBird: A citizen-based bird observation network in the biological sciences. Biological Conservation 142:2282–2292. &lt;https://www.sciencedirect.com/science/article/pii/S000632070900216X?casa_token=5yvlj7v6-x8AAAAA:M9CI5RTOM2a18BJgaB6LZ1039-0zMx6UqZgWs9y9xPJdHxZoVdqMBxv7oH1i7zL32Z9nlupkP2M&gt;. Accessed 9 Jan 2022.</w:t>
      </w:r>
    </w:p>
    <w:p w14:paraId="66C81B76"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U.S. Geological Survey. 2000. 7.5 minute digital elevation models (DEM) for Pennsylvania (30 meter). Reston, Virginia, USA. &lt;http://www.pasda.psu.edu/&gt;.</w:t>
      </w:r>
    </w:p>
    <w:p w14:paraId="25D25BFB" w14:textId="1269B1BB"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 xml:space="preserve">U.S. Geological Survey, and U.S. Department of Agriculture. </w:t>
      </w:r>
      <w:r w:rsidR="000C488B">
        <w:rPr>
          <w:rFonts w:cs="Calibri"/>
          <w:noProof/>
          <w:szCs w:val="24"/>
        </w:rPr>
        <w:t>2020</w:t>
      </w:r>
      <w:r w:rsidRPr="00AB2288">
        <w:rPr>
          <w:rFonts w:cs="Calibri"/>
          <w:noProof/>
          <w:szCs w:val="24"/>
        </w:rPr>
        <w:t>. LANDFIRE 2.0.0 Successional Class Layer. &lt;http://landfire.cr.usgs.gov/viewer/&gt;. Accessed 8 Dec 2021.</w:t>
      </w:r>
    </w:p>
    <w:p w14:paraId="121F650F"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Vignali, S., A. G. Barras, R. Arlettaz, and V. Braunisch. 2020. SDMtune: An R package to tune and evaluate species distribution models. Ecology and Evolution 00:1–18.</w:t>
      </w:r>
    </w:p>
    <w:p w14:paraId="69FB35B1" w14:textId="3581814C" w:rsidR="00720867" w:rsidRPr="003D4F90" w:rsidRDefault="00AB2288" w:rsidP="003D4F90">
      <w:pPr>
        <w:widowControl w:val="0"/>
        <w:autoSpaceDE w:val="0"/>
        <w:autoSpaceDN w:val="0"/>
        <w:adjustRightInd w:val="0"/>
        <w:spacing w:line="480" w:lineRule="auto"/>
        <w:ind w:left="480" w:hanging="480"/>
        <w:rPr>
          <w:rFonts w:cs="Calibri"/>
          <w:noProof/>
        </w:rPr>
      </w:pPr>
      <w:r w:rsidRPr="00AB2288">
        <w:rPr>
          <w:rFonts w:cs="Calibri"/>
          <w:noProof/>
          <w:szCs w:val="24"/>
        </w:rPr>
        <w:t>Wang, J., and L. S. Chen. 2016. MixRF: A Random-Forest-Based Approach for Imputing Clustered Incomplete Data. &lt;https://github.com/randel/MixRF&gt;.</w:t>
      </w:r>
    </w:p>
    <w:sectPr w:rsidR="00720867" w:rsidRPr="003D4F9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iam Berigan" w:date="2023-04-19T09:45:00Z" w:initials="LB">
    <w:p w14:paraId="19725177" w14:textId="73BCADD7" w:rsidR="0053652B" w:rsidRDefault="0053652B">
      <w:pPr>
        <w:pStyle w:val="CommentText"/>
      </w:pPr>
      <w:r>
        <w:rPr>
          <w:rStyle w:val="CommentReference"/>
        </w:rPr>
        <w:annotationRef/>
      </w:r>
      <w:r>
        <w:t>Double check that this is appropriate</w:t>
      </w:r>
    </w:p>
  </w:comment>
  <w:comment w:id="1" w:author="Liam Berigan" w:date="2023-04-18T11:53:00Z" w:initials="LB">
    <w:p w14:paraId="77F481F0" w14:textId="10C9F3A6" w:rsidR="009E6496" w:rsidRDefault="009E6496">
      <w:pPr>
        <w:pStyle w:val="CommentText"/>
      </w:pPr>
      <w:r>
        <w:rPr>
          <w:rStyle w:val="CommentReference"/>
        </w:rPr>
        <w:annotationRef/>
      </w:r>
      <w:r>
        <w:t>These cover the mig season; can I fi</w:t>
      </w:r>
      <w:r w:rsidR="000B2022">
        <w:t>nd more studies which look at differences between breeding/wintering?</w:t>
      </w:r>
    </w:p>
  </w:comment>
  <w:comment w:id="2" w:author="Liam Berigan" w:date="2023-04-18T11:54:00Z" w:initials="LB">
    <w:p w14:paraId="02ED57CE" w14:textId="27A1B480" w:rsidR="000B2022" w:rsidRDefault="000B2022">
      <w:pPr>
        <w:pStyle w:val="CommentText"/>
      </w:pPr>
      <w:r>
        <w:rPr>
          <w:rStyle w:val="CommentReference"/>
        </w:rPr>
        <w:annotationRef/>
      </w:r>
      <w:r>
        <w:t xml:space="preserve">Drop this definition somewhere in the paper: </w:t>
      </w:r>
      <w:r w:rsidRPr="000B2022">
        <w:rPr>
          <w:noProof/>
        </w:rPr>
        <w:t xml:space="preserve">Stopover sites, defined as </w:t>
      </w:r>
      <w:r w:rsidRPr="000B2022">
        <w:t>any place where a bird can land and survive until the next migratory flight (Mehlman 2005),</w:t>
      </w:r>
    </w:p>
  </w:comment>
  <w:comment w:id="3" w:author="Erik" w:date="2022-12-23T11:55:00Z" w:initials="E">
    <w:p w14:paraId="03A8D9DB" w14:textId="304C7873" w:rsidR="00037628" w:rsidRDefault="00037628">
      <w:pPr>
        <w:pStyle w:val="CommentText"/>
      </w:pPr>
      <w:r>
        <w:rPr>
          <w:rStyle w:val="CommentReference"/>
        </w:rPr>
        <w:annotationRef/>
      </w:r>
      <w:r>
        <w:t xml:space="preserve">Citations for these? </w:t>
      </w:r>
    </w:p>
  </w:comment>
  <w:comment w:id="4" w:author="Liam Berigan [2]" w:date="2023-02-25T15:14:00Z" w:initials="LB">
    <w:p w14:paraId="061CD40D" w14:textId="77777777" w:rsidR="000B4230" w:rsidRDefault="000B4230" w:rsidP="009D4FED">
      <w:pPr>
        <w:pStyle w:val="CommentText"/>
      </w:pPr>
      <w:r>
        <w:rPr>
          <w:rStyle w:val="CommentReference"/>
        </w:rPr>
        <w:annotationRef/>
      </w:r>
      <w:r>
        <w:t>Might also add in mapbox...</w:t>
      </w:r>
    </w:p>
  </w:comment>
  <w:comment w:id="5" w:author="Erik" w:date="2022-12-27T07:27:00Z" w:initials="E">
    <w:p w14:paraId="57B0871F" w14:textId="6BF94ED8" w:rsidR="00037628" w:rsidRDefault="00037628">
      <w:pPr>
        <w:pStyle w:val="CommentText"/>
      </w:pPr>
      <w:r>
        <w:rPr>
          <w:rStyle w:val="CommentReference"/>
        </w:rPr>
        <w:annotationRef/>
      </w:r>
      <w:r>
        <w:t>I suggest a reorganization, which I don’t think will be a ton of work, but will help with flow and reduce redundancy, where you define the data separately in breeding vs migration sections, and then the modeling approach in its own section.  There is really only one difference between the models (mixed random forest for the Breeding season model) so not much need to describe them twice.</w:t>
      </w:r>
    </w:p>
  </w:comment>
  <w:comment w:id="6" w:author="Amber M Roth" w:date="2023-02-21T07:59:00Z" w:initials="AMR">
    <w:p w14:paraId="10487D7B" w14:textId="1A205099" w:rsidR="00EB1156" w:rsidRDefault="00EB1156">
      <w:pPr>
        <w:pStyle w:val="CommentText"/>
      </w:pPr>
      <w:r>
        <w:rPr>
          <w:rStyle w:val="CommentReference"/>
        </w:rPr>
        <w:annotationRef/>
      </w:r>
      <w:r>
        <w:t xml:space="preserve">How did you </w:t>
      </w:r>
      <w:r w:rsidR="005E68C8">
        <w:t>address spatial autocorrelation of the points within a route?</w:t>
      </w:r>
    </w:p>
  </w:comment>
  <w:comment w:id="7" w:author="Amber M Roth" w:date="2023-02-23T20:21:00Z" w:initials="AMR">
    <w:p w14:paraId="5B7C1CA9" w14:textId="7FCCF0D0" w:rsidR="00D246E1" w:rsidRDefault="00D246E1">
      <w:pPr>
        <w:pStyle w:val="CommentText"/>
      </w:pPr>
      <w:r>
        <w:rPr>
          <w:rStyle w:val="CommentReference"/>
        </w:rPr>
        <w:annotationRef/>
      </w:r>
      <w:r>
        <w:t>For the migratory model, you selected one point in a cluster of locations (within 3 km) by a single individual. A reviewer may want to know your analogous treatment of the issue here given that a whole route is only 5.4 km long. I would argue that the points are separated by a short time interval and that individuals at different points should be distinctly separate birds. I think this is important to explain as many people don’t know the protocol for the singing ground survey.</w:t>
      </w:r>
    </w:p>
  </w:comment>
  <w:comment w:id="8" w:author="Liam Berigan" w:date="2023-04-18T12:43:00Z" w:initials="LB">
    <w:p w14:paraId="55899A9F" w14:textId="212F734C" w:rsidR="004B7BB7" w:rsidRDefault="004B7BB7">
      <w:pPr>
        <w:pStyle w:val="CommentText"/>
      </w:pPr>
      <w:r>
        <w:rPr>
          <w:rStyle w:val="CommentReference"/>
        </w:rPr>
        <w:annotationRef/>
      </w:r>
      <w:r>
        <w:t xml:space="preserve">Eh, </w:t>
      </w:r>
      <w:r w:rsidR="0088728E">
        <w:t xml:space="preserve">I’d argue that they’re separate attempts at detection </w:t>
      </w:r>
      <w:r w:rsidR="00EA7779">
        <w:t>in a single landscape context. Which is how I treated them in the statistical analysis using route id as a random effect.</w:t>
      </w:r>
    </w:p>
  </w:comment>
  <w:comment w:id="9" w:author="Liam Berigan" w:date="2023-04-18T12:46:00Z" w:initials="LB">
    <w:p w14:paraId="57BEFC9C" w14:textId="1080D0AA" w:rsidR="00EA7779" w:rsidRDefault="00EA7779">
      <w:pPr>
        <w:pStyle w:val="CommentText"/>
      </w:pPr>
      <w:r>
        <w:rPr>
          <w:rStyle w:val="CommentReference"/>
        </w:rPr>
        <w:annotationRef/>
      </w:r>
      <w:r>
        <w:t>I get into the nitty gritty of this later, so I’m not going to worry about it too much. Maybe introduce the random effect earlier after the reorg.</w:t>
      </w:r>
    </w:p>
  </w:comment>
  <w:comment w:id="10" w:author="Erik" w:date="2022-12-27T06:56:00Z" w:initials="E">
    <w:p w14:paraId="424105FF" w14:textId="5A01DAF2" w:rsidR="00037628" w:rsidRDefault="00037628">
      <w:pPr>
        <w:pStyle w:val="CommentText"/>
      </w:pPr>
      <w:r>
        <w:rPr>
          <w:rStyle w:val="CommentReference"/>
        </w:rPr>
        <w:annotationRef/>
      </w:r>
      <w:r>
        <w:t>First mention of R, so best to cite explicitly</w:t>
      </w:r>
    </w:p>
  </w:comment>
  <w:comment w:id="11" w:author="Liam Berigan" w:date="2023-04-18T12:05:00Z" w:initials="LB">
    <w:p w14:paraId="49A4FEC3" w14:textId="554A6D5A" w:rsidR="00F3465B" w:rsidRDefault="00F3465B">
      <w:pPr>
        <w:pStyle w:val="CommentText"/>
      </w:pPr>
      <w:r>
        <w:rPr>
          <w:rStyle w:val="CommentReference"/>
        </w:rPr>
        <w:annotationRef/>
      </w:r>
      <w:r>
        <w:t>D</w:t>
      </w:r>
      <w:r w:rsidR="00656549">
        <w:t>one, now d</w:t>
      </w:r>
      <w:r>
        <w:t>ouble check that this</w:t>
      </w:r>
      <w:r w:rsidR="00580316">
        <w:t xml:space="preserve"> </w:t>
      </w:r>
      <w:r>
        <w:t>is in the works cited</w:t>
      </w:r>
    </w:p>
  </w:comment>
  <w:comment w:id="12" w:author="Liam Berigan" w:date="2023-04-19T13:26:00Z" w:initials="LB">
    <w:p w14:paraId="194EE9E5" w14:textId="72D1DF2E" w:rsidR="007C054A" w:rsidRDefault="007C054A">
      <w:pPr>
        <w:pStyle w:val="CommentText"/>
      </w:pPr>
      <w:r>
        <w:rPr>
          <w:rStyle w:val="CommentReference"/>
        </w:rPr>
        <w:annotationRef/>
      </w:r>
      <w:r>
        <w:t xml:space="preserve">I may have done this wrong. See </w:t>
      </w:r>
      <w:r w:rsidRPr="007C054A">
        <w:t>https://www.sciencedirect.com/science/article/pii/S0167947312003490#br000305</w:t>
      </w:r>
    </w:p>
  </w:comment>
  <w:comment w:id="13" w:author="Liam Berigan" w:date="2023-04-19T13:27:00Z" w:initials="LB">
    <w:p w14:paraId="6B552B5B" w14:textId="135C155F" w:rsidR="003616DA" w:rsidRDefault="003616DA">
      <w:pPr>
        <w:pStyle w:val="CommentText"/>
      </w:pPr>
      <w:r>
        <w:t>”</w:t>
      </w:r>
    </w:p>
  </w:comment>
  <w:comment w:id="14" w:author="Liam Berigan" w:date="2023-04-19T13:27:00Z" w:initials="LB">
    <w:p w14:paraId="6B3082F0" w14:textId="4D2AF669" w:rsidR="00340AAE" w:rsidRDefault="00340AAE">
      <w:pPr>
        <w:pStyle w:val="CommentText"/>
      </w:pPr>
      <w:r>
        <w:rPr>
          <w:rStyle w:val="CommentReference"/>
        </w:rPr>
        <w:annotationRef/>
      </w:r>
      <w:r>
        <w:t>I can’t find another example of a variable selection approach which was used to build a more predictive model</w:t>
      </w:r>
      <w:r w:rsidR="00986DB1">
        <w:t>, and I think the process by which I built that model</w:t>
      </w:r>
      <w:r w:rsidR="00B97740">
        <w:t xml:space="preserve"> (which minimized OOB error in the training dataset) may have overfit the </w:t>
      </w:r>
      <w:r w:rsidR="00D66308">
        <w:t>model.</w:t>
      </w:r>
    </w:p>
  </w:comment>
  <w:comment w:id="15" w:author="Liam Berigan" w:date="2023-04-19T13:54:00Z" w:initials="LB">
    <w:p w14:paraId="3663571D" w14:textId="5FC9E877" w:rsidR="00C94A90" w:rsidRDefault="00C94A90">
      <w:pPr>
        <w:pStyle w:val="CommentText"/>
      </w:pPr>
      <w:r>
        <w:rPr>
          <w:rStyle w:val="CommentReference"/>
        </w:rPr>
        <w:annotationRef/>
      </w:r>
      <w:r>
        <w:t>I need Erik’s help on this</w:t>
      </w:r>
      <w:r w:rsidR="00F776D3">
        <w:t>. Not worth my time to keep working on it</w:t>
      </w:r>
    </w:p>
  </w:comment>
  <w:comment w:id="16" w:author="Erik" w:date="2022-12-27T07:06:00Z" w:initials="E">
    <w:p w14:paraId="635B7086" w14:textId="77777777" w:rsidR="00597AB9" w:rsidRDefault="00597AB9" w:rsidP="00597AB9">
      <w:pPr>
        <w:pStyle w:val="CommentText"/>
      </w:pPr>
      <w:r>
        <w:rPr>
          <w:rStyle w:val="CommentReference"/>
        </w:rPr>
        <w:annotationRef/>
      </w:r>
      <w:r>
        <w:t>It’s a bit counter intuitive if, especially the first two steps are supposed to remove variables not important for prediction, how you arrive at a more predictive model at different steps.  I think what I suggest is rearranging this paragraph to first describe the AUC/k-fold accuracy assessment, and then the variable selection process.  I would close with some kind of statement that our ultimate goal was to produce the most predictive model while removing variables that lacked a meaningful ability to inform predictions, so its clear that parsimony wasn’t actually the goal (else we’d use step 3 every time).</w:t>
      </w:r>
    </w:p>
  </w:comment>
  <w:comment w:id="17" w:author="Liam Berigan" w:date="2023-04-19T11:29:00Z" w:initials="LB">
    <w:p w14:paraId="45F8BA2B" w14:textId="77777777" w:rsidR="00597AB9" w:rsidRDefault="00597AB9" w:rsidP="00597AB9">
      <w:pPr>
        <w:pStyle w:val="CommentText"/>
      </w:pPr>
      <w:r>
        <w:rPr>
          <w:rStyle w:val="CommentReference"/>
        </w:rPr>
        <w:annotationRef/>
      </w:r>
      <w:r>
        <w:t>Order of topics:</w:t>
      </w:r>
    </w:p>
    <w:p w14:paraId="720AD644" w14:textId="77777777" w:rsidR="00597AB9" w:rsidRDefault="00597AB9" w:rsidP="00597AB9">
      <w:pPr>
        <w:pStyle w:val="CommentText"/>
        <w:numPr>
          <w:ilvl w:val="0"/>
          <w:numId w:val="11"/>
        </w:numPr>
      </w:pPr>
      <w:r>
        <w:t xml:space="preserve"> AUC/k-fold accuracy assessment</w:t>
      </w:r>
    </w:p>
    <w:p w14:paraId="24CAD5F5" w14:textId="77777777" w:rsidR="00597AB9" w:rsidRDefault="00597AB9" w:rsidP="00597AB9">
      <w:pPr>
        <w:pStyle w:val="CommentText"/>
        <w:numPr>
          <w:ilvl w:val="0"/>
          <w:numId w:val="11"/>
        </w:numPr>
      </w:pPr>
      <w:r>
        <w:t xml:space="preserve"> variable selection process</w:t>
      </w:r>
    </w:p>
    <w:p w14:paraId="147ED72C" w14:textId="77777777" w:rsidR="00597AB9" w:rsidRDefault="00597AB9" w:rsidP="00597AB9">
      <w:pPr>
        <w:pStyle w:val="CommentText"/>
        <w:numPr>
          <w:ilvl w:val="0"/>
          <w:numId w:val="11"/>
        </w:numPr>
      </w:pPr>
      <w:r>
        <w:t xml:space="preserve"> our ultimate goal was to produce the most predictive model while removing variables that lacked a meaningful ability to inform predictions, so its clear that parsimony wasn’t actually the goal (else we’d use step 3 every time)</w:t>
      </w:r>
    </w:p>
  </w:comment>
  <w:comment w:id="18" w:author="Liam Berigan" w:date="2023-04-19T11:50:00Z" w:initials="LB">
    <w:p w14:paraId="05769C1D" w14:textId="77777777" w:rsidR="00D65A57" w:rsidRDefault="0082131A" w:rsidP="00006B67">
      <w:pPr>
        <w:pStyle w:val="CommentText"/>
      </w:pPr>
      <w:r>
        <w:rPr>
          <w:rStyle w:val="CommentReference"/>
        </w:rPr>
        <w:annotationRef/>
      </w:r>
      <w:r w:rsidR="00D65A57">
        <w:t>Wait to resolve this; may or may not have done it wrong</w:t>
      </w:r>
    </w:p>
  </w:comment>
  <w:comment w:id="19" w:author="Erik" w:date="2022-12-27T07:16:00Z" w:initials="E">
    <w:p w14:paraId="36985072" w14:textId="4A436FA5" w:rsidR="00037628" w:rsidRDefault="00037628">
      <w:pPr>
        <w:pStyle w:val="CommentText"/>
      </w:pPr>
      <w:r>
        <w:rPr>
          <w:rStyle w:val="CommentReference"/>
        </w:rPr>
        <w:annotationRef/>
      </w:r>
      <w:r>
        <w:t>There weren’t any night collecting tags in this dataset?  This could be said more simply as diurnal locations.</w:t>
      </w:r>
    </w:p>
  </w:comment>
  <w:comment w:id="20" w:author="Liam Berigan [2]" w:date="2023-02-25T17:17:00Z" w:initials="LB">
    <w:p w14:paraId="0FDDEE53" w14:textId="77777777" w:rsidR="00EE0257" w:rsidRDefault="002238B6" w:rsidP="00EC77EB">
      <w:pPr>
        <w:pStyle w:val="CommentText"/>
      </w:pPr>
      <w:r>
        <w:rPr>
          <w:rStyle w:val="CommentReference"/>
        </w:rPr>
        <w:annotationRef/>
      </w:r>
      <w:r w:rsidR="00EE0257">
        <w:t>I should check this… there may or may not have been nocturnal locations in here, although I'd hope I'd take them out</w:t>
      </w:r>
    </w:p>
  </w:comment>
  <w:comment w:id="21" w:author="Liam Berigan [2]" w:date="2023-02-25T17:23:00Z" w:initials="LB">
    <w:p w14:paraId="3D9CE9D2" w14:textId="77777777" w:rsidR="00936129" w:rsidRDefault="00936129" w:rsidP="00E84FCE">
      <w:pPr>
        <w:pStyle w:val="CommentText"/>
      </w:pPr>
      <w:r>
        <w:rPr>
          <w:rStyle w:val="CommentReference"/>
        </w:rPr>
        <w:annotationRef/>
      </w:r>
      <w:r>
        <w:t>Rewrite this to clarify a bit</w:t>
      </w:r>
    </w:p>
  </w:comment>
  <w:comment w:id="22" w:author="Erik" w:date="2022-12-27T07:23:00Z" w:initials="E">
    <w:p w14:paraId="72735956" w14:textId="5788543D" w:rsidR="00037628" w:rsidRDefault="00037628">
      <w:pPr>
        <w:pStyle w:val="CommentText"/>
      </w:pPr>
      <w:r>
        <w:rPr>
          <w:rStyle w:val="CommentReference"/>
        </w:rPr>
        <w:annotationRef/>
      </w:r>
      <w:r>
        <w:t>Probably need to justify why this 3 km threshold.</w:t>
      </w:r>
    </w:p>
  </w:comment>
  <w:comment w:id="23" w:author="Erik" w:date="2022-12-27T07:31:00Z" w:initials="E">
    <w:p w14:paraId="3C0987C1" w14:textId="32DA1D60" w:rsidR="00037628" w:rsidRDefault="00037628">
      <w:pPr>
        <w:pStyle w:val="CommentText"/>
      </w:pPr>
      <w:r>
        <w:rPr>
          <w:rStyle w:val="CommentReference"/>
        </w:rPr>
        <w:annotationRef/>
      </w:r>
      <w:r>
        <w:t>I think a little more justification is needed here.  It probably could also include a statement about how the machine learning approaches don’t provide easily interpretable covariate relationships</w:t>
      </w:r>
    </w:p>
  </w:comment>
  <w:comment w:id="24" w:author="Erik" w:date="2022-12-27T07:34:00Z" w:initials="E">
    <w:p w14:paraId="1B56AA71" w14:textId="1592B358" w:rsidR="00037628" w:rsidRDefault="00037628">
      <w:pPr>
        <w:pStyle w:val="CommentText"/>
      </w:pPr>
      <w:r>
        <w:rPr>
          <w:rStyle w:val="CommentReference"/>
        </w:rPr>
        <w:annotationRef/>
      </w:r>
      <w:r>
        <w:t>I don’t understand this sentence. Are you showing different habitat associations by ecoregion? It seems like a different objective. For both of these, I think an opening sentence provide context for why you’re doing what you did will be helpful.</w:t>
      </w:r>
    </w:p>
  </w:comment>
  <w:comment w:id="25" w:author="Erik" w:date="2022-12-27T07:43:00Z" w:initials="E">
    <w:p w14:paraId="250C090D" w14:textId="3517D0B8" w:rsidR="00037628" w:rsidRDefault="00037628">
      <w:pPr>
        <w:pStyle w:val="CommentText"/>
      </w:pPr>
      <w:r>
        <w:rPr>
          <w:rStyle w:val="CommentReference"/>
        </w:rPr>
        <w:annotationRef/>
      </w:r>
      <w:r>
        <w:t>Throughout this section, look for opportunities to tie in concepts you introduce in the discussion.</w:t>
      </w:r>
    </w:p>
  </w:comment>
  <w:comment w:id="26" w:author="Amber M Roth" w:date="2023-02-21T20:21:00Z" w:initials="AMR">
    <w:p w14:paraId="56E39BDA" w14:textId="1328DE13" w:rsidR="004D41D2" w:rsidRDefault="004D41D2">
      <w:pPr>
        <w:pStyle w:val="CommentText"/>
      </w:pPr>
      <w:r>
        <w:rPr>
          <w:rStyle w:val="CommentReference"/>
        </w:rPr>
        <w:annotationRef/>
      </w:r>
      <w:r>
        <w:t>Somewhere in this neighborhood you need to talk about how the maps are generated in terms of pixel resolution before you start talking about the different pixel metrics and values.</w:t>
      </w:r>
    </w:p>
  </w:comment>
  <w:comment w:id="27" w:author="Erik" w:date="2022-12-27T07:43:00Z" w:initials="E">
    <w:p w14:paraId="3EEB8EEC" w14:textId="18786C70" w:rsidR="00037628" w:rsidRDefault="00037628">
      <w:pPr>
        <w:pStyle w:val="CommentText"/>
      </w:pPr>
      <w:r>
        <w:rPr>
          <w:rStyle w:val="CommentReference"/>
        </w:rPr>
        <w:annotationRef/>
      </w:r>
      <w:r>
        <w:t>I think this could be revised a bit to broaden out the rationale for this component of the SSDS.  I’m noticing you have a tendency to construct your paragraph topic sentences with a simple and declarative statement that assumes the rationale for what you did is fairly self-evident.  Because of this, we did that. I would look to develop more generalized descriptions that make fewer assumptions about what the reader knows.  For example, here, someone reading your paper from, say, France, would have no idea what the Pennsylvania Game Commission is or what state gamelands are. Instead, you could open with something like:</w:t>
      </w:r>
    </w:p>
    <w:p w14:paraId="06B5CF82" w14:textId="77777777" w:rsidR="00037628" w:rsidRDefault="00037628">
      <w:pPr>
        <w:pStyle w:val="CommentText"/>
      </w:pPr>
    </w:p>
    <w:p w14:paraId="24805187" w14:textId="77777777" w:rsidR="00037628" w:rsidRDefault="00037628">
      <w:pPr>
        <w:pStyle w:val="CommentText"/>
      </w:pPr>
      <w:r>
        <w:t>“Practitioners applying an SSDS will often benefit from features customized to their particular management applications.  In the case of the PGC, a state wildlife management agency, one primary goal is to increase availability of woodcock habitat on state-managed gamelands.  Thus, our tool required functionality to compare habitat potential among gamelands.”</w:t>
      </w:r>
    </w:p>
    <w:p w14:paraId="36B082F0" w14:textId="77777777" w:rsidR="00037628" w:rsidRDefault="00037628">
      <w:pPr>
        <w:pStyle w:val="CommentText"/>
      </w:pPr>
    </w:p>
    <w:p w14:paraId="5F18AC34" w14:textId="2888AB3C" w:rsidR="00037628" w:rsidRDefault="00037628">
      <w:pPr>
        <w:pStyle w:val="CommentText"/>
      </w:pPr>
      <w:r>
        <w:t>This is what I mean when I talk about elaborating</w:t>
      </w:r>
    </w:p>
  </w:comment>
  <w:comment w:id="28" w:author="Erik" w:date="2022-12-27T07:59:00Z" w:initials="E">
    <w:p w14:paraId="091CBE13" w14:textId="381C00B6" w:rsidR="00037628" w:rsidRDefault="00037628">
      <w:pPr>
        <w:pStyle w:val="CommentText"/>
      </w:pPr>
      <w:r>
        <w:rPr>
          <w:rStyle w:val="CommentReference"/>
        </w:rPr>
        <w:annotationRef/>
      </w:r>
      <w:r>
        <w:t>Some restructuring here to remove some repetitiveness in the paragraph, and to provide a little more elaboration on why each metric was needed.</w:t>
      </w:r>
    </w:p>
    <w:p w14:paraId="255404D6" w14:textId="72CED9FB" w:rsidR="00037628" w:rsidRDefault="00037628">
      <w:pPr>
        <w:pStyle w:val="CommentText"/>
      </w:pPr>
    </w:p>
    <w:p w14:paraId="048D6D4B" w14:textId="02EC61CD" w:rsidR="00037628" w:rsidRDefault="00037628">
      <w:pPr>
        <w:pStyle w:val="CommentText"/>
      </w:pPr>
      <w:r>
        <w:t>Added – I read along and see this is in the next paragraph.  So my suggestions may or may not apply depending on how you approach restructuring.</w:t>
      </w:r>
    </w:p>
  </w:comment>
  <w:comment w:id="29" w:author="Erik" w:date="2022-12-27T08:23:00Z" w:initials="E">
    <w:p w14:paraId="1A3EDC74" w14:textId="6283F9CD" w:rsidR="00037628" w:rsidRDefault="00037628">
      <w:pPr>
        <w:pStyle w:val="CommentText"/>
      </w:pPr>
      <w:r>
        <w:rPr>
          <w:rStyle w:val="CommentReference"/>
        </w:rPr>
        <w:annotationRef/>
      </w:r>
      <w:r>
        <w:t>This could be a first sentence to the next paragraph, depending on how you restructure.</w:t>
      </w:r>
    </w:p>
  </w:comment>
  <w:comment w:id="30" w:author="Erik" w:date="2022-12-27T08:18:00Z" w:initials="E">
    <w:p w14:paraId="152A3D25" w14:textId="7492C232" w:rsidR="00037628" w:rsidRDefault="00037628">
      <w:pPr>
        <w:pStyle w:val="CommentText"/>
      </w:pPr>
      <w:r>
        <w:rPr>
          <w:rStyle w:val="CommentReference"/>
        </w:rPr>
        <w:annotationRef/>
      </w:r>
      <w:r>
        <w:t>Need justification</w:t>
      </w:r>
    </w:p>
  </w:comment>
  <w:comment w:id="31" w:author="Erik" w:date="2022-12-27T08:21:00Z" w:initials="E">
    <w:p w14:paraId="65135CBB" w14:textId="4C1B2725" w:rsidR="00037628" w:rsidRDefault="00037628">
      <w:pPr>
        <w:pStyle w:val="CommentText"/>
      </w:pPr>
      <w:r>
        <w:rPr>
          <w:rStyle w:val="CommentReference"/>
        </w:rPr>
        <w:annotationRef/>
      </w:r>
      <w:r>
        <w:t>I did some editing above before I got to this paragraph, since you had some of the pros/cons already built into that paragraph, but not for all the metrics.  I suggest one of two edits here.  Either integrate this paragraph into the one above to remove redundancy, or, make the previous paragraph strictly about the calculation of the metrics without saying anything about the pros/cons.  My instinct says integrating will read better, but I don’t feel strongly.</w:t>
      </w:r>
    </w:p>
  </w:comment>
  <w:comment w:id="32" w:author="Amber M Roth" w:date="2023-02-23T20:15:00Z" w:initials="AMR">
    <w:p w14:paraId="337B09B5" w14:textId="4EA79F9D" w:rsidR="00FD4E3F" w:rsidRDefault="00FD4E3F">
      <w:pPr>
        <w:pStyle w:val="CommentText"/>
      </w:pPr>
      <w:r>
        <w:rPr>
          <w:rStyle w:val="CommentReference"/>
        </w:rPr>
        <w:annotationRef/>
      </w:r>
      <w:r>
        <w:t>This could go into discussion to explain how users might apply the tool. That seems more appropriate as you should only explain the mechanics of the tool in methods.</w:t>
      </w:r>
    </w:p>
  </w:comment>
  <w:comment w:id="33" w:author="Erik" w:date="2022-12-27T09:53:00Z" w:initials="E">
    <w:p w14:paraId="28CA87F9" w14:textId="0BACA091" w:rsidR="00037628" w:rsidRDefault="00037628">
      <w:pPr>
        <w:pStyle w:val="CommentText"/>
      </w:pPr>
      <w:r>
        <w:rPr>
          <w:rStyle w:val="CommentReference"/>
        </w:rPr>
        <w:annotationRef/>
      </w:r>
      <w:r>
        <w:t xml:space="preserve">I am torn on whether I think this level of detail is necessary.  I lean towards not – I don’t think you’d reference any of it in the results? </w:t>
      </w:r>
    </w:p>
  </w:comment>
  <w:comment w:id="34" w:author="Liam Berigan [2]" w:date="2023-02-25T17:48:00Z" w:initials="LB">
    <w:p w14:paraId="7DAE4842" w14:textId="77777777" w:rsidR="005278F7" w:rsidRDefault="005278F7" w:rsidP="000A5BFE">
      <w:pPr>
        <w:pStyle w:val="CommentText"/>
      </w:pPr>
      <w:r>
        <w:rPr>
          <w:rStyle w:val="CommentReference"/>
        </w:rPr>
        <w:annotationRef/>
      </w:r>
      <w:r>
        <w:t>I was doing this more to preach the benefits of SDSS, but I think this is a good point.</w:t>
      </w:r>
    </w:p>
  </w:comment>
  <w:comment w:id="35" w:author="Amber M Roth" w:date="2023-02-23T20:17:00Z" w:initials="AMR">
    <w:p w14:paraId="1CC395F6" w14:textId="51300C58" w:rsidR="00FD4E3F" w:rsidRDefault="00FD4E3F">
      <w:pPr>
        <w:pStyle w:val="CommentText"/>
      </w:pPr>
      <w:r>
        <w:rPr>
          <w:rStyle w:val="CommentReference"/>
        </w:rPr>
        <w:annotationRef/>
      </w:r>
      <w:r>
        <w:t>Define this scale. This also relates to pixel resolution. Also, if the metrics were used at &gt;1km scale, then can you justify using a smaller pixel resolution for your maps?</w:t>
      </w:r>
    </w:p>
  </w:comment>
  <w:comment w:id="36" w:author="Amber M Roth" w:date="2023-02-20T22:39:00Z" w:initials="AMR">
    <w:p w14:paraId="5EDEA66A" w14:textId="00F74D28" w:rsidR="00F84D98" w:rsidRDefault="00F84D98">
      <w:pPr>
        <w:pStyle w:val="CommentText"/>
      </w:pPr>
      <w:r>
        <w:rPr>
          <w:rStyle w:val="CommentReference"/>
        </w:rPr>
        <w:annotationRef/>
      </w:r>
      <w:r>
        <w:t xml:space="preserve">What about the right side of the figure? It isn’t clear that these are the “prioritization metrics” (I assume you mean the 4 </w:t>
      </w:r>
      <w:r w:rsidR="005B02CC">
        <w:t xml:space="preserve">habitat suitability </w:t>
      </w:r>
      <w:r>
        <w:t>metrics) which is not how you refer to them in the methods. I would collectively give them a label and use it consistently.</w:t>
      </w:r>
    </w:p>
  </w:comment>
  <w:comment w:id="37" w:author="Liam Berigan [2]" w:date="2023-02-25T17:49:00Z" w:initials="LB">
    <w:p w14:paraId="64FC7EAF" w14:textId="77777777" w:rsidR="00210D9F" w:rsidRDefault="00210D9F" w:rsidP="0003634F">
      <w:pPr>
        <w:pStyle w:val="CommentText"/>
      </w:pPr>
      <w:r>
        <w:rPr>
          <w:rStyle w:val="CommentReference"/>
        </w:rPr>
        <w:annotationRef/>
      </w:r>
      <w:r>
        <w:t>Good point</w:t>
      </w:r>
    </w:p>
  </w:comment>
  <w:comment w:id="38" w:author="Erik" w:date="2022-12-27T09:55:00Z" w:initials="E">
    <w:p w14:paraId="4E3FBBDE" w14:textId="39241698" w:rsidR="00037628" w:rsidRDefault="00037628">
      <w:pPr>
        <w:pStyle w:val="CommentText"/>
      </w:pPr>
      <w:r>
        <w:rPr>
          <w:rStyle w:val="CommentReference"/>
        </w:rPr>
        <w:annotationRef/>
      </w:r>
      <w:r>
        <w:t>What do you think about adding the pie chart (e.g. 50/50) that goes with the chosen weight next to that map.  Also would there be value in putting in all four metrics?  You’ve got the space and it would fit with the Methods text.</w:t>
      </w:r>
    </w:p>
  </w:comment>
  <w:comment w:id="39" w:author="Liam Berigan [2]" w:date="2023-02-25T17:50:00Z" w:initials="LB">
    <w:p w14:paraId="333D6F6D" w14:textId="77777777" w:rsidR="0086589C" w:rsidRDefault="0086589C" w:rsidP="00C36D56">
      <w:pPr>
        <w:pStyle w:val="CommentText"/>
      </w:pPr>
      <w:r>
        <w:rPr>
          <w:rStyle w:val="CommentReference"/>
        </w:rPr>
        <w:annotationRef/>
      </w:r>
      <w:r>
        <w:t>Need to add all the prioritization metrics. Ask Erik what he means about the pie chart</w:t>
      </w:r>
    </w:p>
  </w:comment>
  <w:comment w:id="42" w:author="Erik" w:date="2022-12-27T09:57:00Z" w:initials="E">
    <w:p w14:paraId="32DD63D2" w14:textId="0E4B4550" w:rsidR="00037628" w:rsidRDefault="00037628">
      <w:pPr>
        <w:pStyle w:val="CommentText"/>
      </w:pPr>
      <w:r>
        <w:rPr>
          <w:rStyle w:val="CommentReference"/>
        </w:rPr>
        <w:annotationRef/>
      </w:r>
      <w:r>
        <w:t>Were there 113 locations, or 113 stopover sites?</w:t>
      </w:r>
    </w:p>
  </w:comment>
  <w:comment w:id="43" w:author="Liam Berigan [2]" w:date="2023-02-25T17:53:00Z" w:initials="LB">
    <w:p w14:paraId="7783C2F9" w14:textId="77777777" w:rsidR="002002E0" w:rsidRDefault="002002E0" w:rsidP="00D72228">
      <w:pPr>
        <w:pStyle w:val="CommentText"/>
      </w:pPr>
      <w:r>
        <w:rPr>
          <w:rStyle w:val="CommentReference"/>
        </w:rPr>
        <w:annotationRef/>
      </w:r>
      <w:r>
        <w:t>Good question...</w:t>
      </w:r>
    </w:p>
  </w:comment>
  <w:comment w:id="40" w:author="Erik" w:date="2022-12-27T09:59:00Z" w:initials="E">
    <w:p w14:paraId="0313E3AA" w14:textId="6B5C142C" w:rsidR="00037628" w:rsidRDefault="00037628">
      <w:pPr>
        <w:pStyle w:val="CommentText"/>
      </w:pPr>
      <w:r>
        <w:rPr>
          <w:rStyle w:val="CommentReference"/>
        </w:rPr>
        <w:annotationRef/>
      </w:r>
      <w:r>
        <w:t>I don’t think you need to repeat the fact that we used them to make models.  Also consider flipping the order (Breeding, Migration) to match the chronology of the Methods.</w:t>
      </w:r>
    </w:p>
  </w:comment>
  <w:comment w:id="41" w:author="Liam Berigan [2]" w:date="2023-02-25T17:51:00Z" w:initials="LB">
    <w:p w14:paraId="2C389301" w14:textId="77777777" w:rsidR="00F01E93" w:rsidRDefault="00F01E93" w:rsidP="007155C9">
      <w:pPr>
        <w:pStyle w:val="CommentText"/>
      </w:pPr>
      <w:r>
        <w:rPr>
          <w:rStyle w:val="CommentReference"/>
        </w:rPr>
        <w:annotationRef/>
      </w:r>
      <w:r>
        <w:t>Flip the order</w:t>
      </w:r>
    </w:p>
  </w:comment>
  <w:comment w:id="44" w:author="Erik" w:date="2022-12-27T10:02:00Z" w:initials="E">
    <w:p w14:paraId="79F2225B" w14:textId="108543D1" w:rsidR="00037628" w:rsidRDefault="00037628">
      <w:pPr>
        <w:pStyle w:val="CommentText"/>
      </w:pPr>
      <w:r>
        <w:rPr>
          <w:rStyle w:val="CommentReference"/>
        </w:rPr>
        <w:annotationRef/>
      </w:r>
      <w:r>
        <w:t>This justification should go to the methods</w:t>
      </w:r>
    </w:p>
  </w:comment>
  <w:comment w:id="45" w:author="Liam Berigan [2]" w:date="2023-02-25T17:57:00Z" w:initials="LB">
    <w:p w14:paraId="732543A7" w14:textId="77777777" w:rsidR="001A6522" w:rsidRDefault="001A6522" w:rsidP="00935FFC">
      <w:pPr>
        <w:pStyle w:val="CommentText"/>
      </w:pPr>
      <w:r>
        <w:rPr>
          <w:rStyle w:val="CommentReference"/>
        </w:rPr>
        <w:annotationRef/>
      </w:r>
      <w:r>
        <w:t>Justification: While random forest models do not provide coefficients that can be used to determine the impact of each covariate on the model</w:t>
      </w:r>
    </w:p>
  </w:comment>
  <w:comment w:id="47" w:author="Erik" w:date="2022-12-27T10:10:00Z" w:initials="E">
    <w:p w14:paraId="78AC74F1" w14:textId="26242147" w:rsidR="00037628" w:rsidRDefault="00037628">
      <w:pPr>
        <w:pStyle w:val="CommentText"/>
      </w:pPr>
      <w:r>
        <w:rPr>
          <w:rStyle w:val="CommentReference"/>
        </w:rPr>
        <w:annotationRef/>
      </w:r>
      <w:r>
        <w:t xml:space="preserve">This reads a little like a discussion point, although it sets up the observation on the scale of prediction.  If you find yourself coming back to this in the discussion you could probably revise this to be more result-oriented and less interpretive. </w:t>
      </w:r>
    </w:p>
  </w:comment>
  <w:comment w:id="48" w:author="Amber M Roth" w:date="2023-02-21T07:48:00Z" w:initials="AMR">
    <w:p w14:paraId="7E584A6D" w14:textId="1886D5A4" w:rsidR="007750F2" w:rsidRDefault="007750F2">
      <w:pPr>
        <w:pStyle w:val="CommentText"/>
      </w:pPr>
      <w:r>
        <w:rPr>
          <w:rStyle w:val="CommentReference"/>
        </w:rPr>
        <w:annotationRef/>
      </w:r>
      <w:r>
        <w:t xml:space="preserve">Can you more clearly state the final resolutions of each model? </w:t>
      </w:r>
      <w:r w:rsidR="004D41D2">
        <w:t>Also to what degree is resolution constrained by the spatial scale of the final covariates selected for each model?</w:t>
      </w:r>
    </w:p>
  </w:comment>
  <w:comment w:id="49" w:author="Amber M Roth" w:date="2023-02-23T20:31:00Z" w:initials="AMR">
    <w:p w14:paraId="61E8F995" w14:textId="5C909AC3" w:rsidR="00002862" w:rsidRDefault="00002862">
      <w:pPr>
        <w:pStyle w:val="CommentText"/>
      </w:pPr>
      <w:r>
        <w:rPr>
          <w:rStyle w:val="CommentReference"/>
        </w:rPr>
        <w:annotationRef/>
      </w:r>
      <w:r>
        <w:t>Titles should be above the table.</w:t>
      </w:r>
    </w:p>
  </w:comment>
  <w:comment w:id="50" w:author="Erik" w:date="2022-12-27T10:11:00Z" w:initials="E">
    <w:p w14:paraId="0EE31CD2" w14:textId="47FB1F47" w:rsidR="00037628" w:rsidRDefault="00037628">
      <w:pPr>
        <w:pStyle w:val="CommentText"/>
      </w:pPr>
      <w:r>
        <w:rPr>
          <w:rStyle w:val="CommentReference"/>
        </w:rPr>
        <w:annotationRef/>
      </w:r>
      <w:r>
        <w:t>Not clear what the scale and units on the map are – should be described in the figure caption.</w:t>
      </w:r>
    </w:p>
  </w:comment>
  <w:comment w:id="51" w:author="Amber M Roth" w:date="2023-02-20T21:56:00Z" w:initials="AMR">
    <w:p w14:paraId="491E21AA" w14:textId="22628964" w:rsidR="00037628" w:rsidRDefault="00037628">
      <w:pPr>
        <w:pStyle w:val="CommentText"/>
      </w:pPr>
      <w:r>
        <w:rPr>
          <w:rStyle w:val="CommentReference"/>
        </w:rPr>
        <w:annotationRef/>
      </w:r>
      <w:r>
        <w:t>Make scale bars more obvious, add north arrow. Percentile of what? Habitat suitability value?</w:t>
      </w:r>
      <w:r w:rsidR="007750F2">
        <w:t xml:space="preserve"> What is the pixel resolution of the 2 maps?</w:t>
      </w:r>
    </w:p>
  </w:comment>
  <w:comment w:id="52" w:author="Liam Berigan [2]" w:date="2023-02-25T18:08:00Z" w:initials="LB">
    <w:p w14:paraId="4DE93F86" w14:textId="77777777" w:rsidR="001C6519" w:rsidRDefault="001C6519" w:rsidP="0068359D">
      <w:pPr>
        <w:pStyle w:val="CommentText"/>
      </w:pPr>
      <w:r>
        <w:rPr>
          <w:rStyle w:val="CommentReference"/>
        </w:rPr>
        <w:annotationRef/>
      </w:r>
      <w:r>
        <w:t>To do what Amber wants I'm probably going to have to take this into ggplot. Shouldn't be a major lift, might make this prettier.</w:t>
      </w:r>
    </w:p>
  </w:comment>
  <w:comment w:id="53" w:author="Erik" w:date="2022-12-27T10:12:00Z" w:initials="E">
    <w:p w14:paraId="12D3E306" w14:textId="38767E08" w:rsidR="00037628" w:rsidRDefault="00037628">
      <w:pPr>
        <w:pStyle w:val="CommentText"/>
      </w:pPr>
      <w:r>
        <w:rPr>
          <w:rStyle w:val="CommentReference"/>
        </w:rPr>
        <w:annotationRef/>
      </w:r>
      <w:r>
        <w:t>Same comment here – should describe what habitat suitability is in the figure caption..</w:t>
      </w:r>
    </w:p>
  </w:comment>
  <w:comment w:id="54" w:author="Amber M Roth" w:date="2023-02-20T22:27:00Z" w:initials="AMR">
    <w:p w14:paraId="74E1249D" w14:textId="37C6B670" w:rsidR="00037628" w:rsidRDefault="00037628">
      <w:pPr>
        <w:pStyle w:val="CommentText"/>
      </w:pPr>
      <w:r>
        <w:rPr>
          <w:rStyle w:val="CommentReference"/>
        </w:rPr>
        <w:annotationRef/>
      </w:r>
      <w:r>
        <w:t>Agreed. What do the habitat suitability values represent? Also, I assume these are the pixel values?</w:t>
      </w:r>
    </w:p>
  </w:comment>
  <w:comment w:id="56" w:author="Erik" w:date="2022-12-27T10:14:00Z" w:initials="E">
    <w:p w14:paraId="1DF2B77D" w14:textId="77777777" w:rsidR="00037628" w:rsidRDefault="00037628">
      <w:pPr>
        <w:pStyle w:val="CommentText"/>
      </w:pPr>
      <w:r>
        <w:rPr>
          <w:rStyle w:val="CommentReference"/>
        </w:rPr>
        <w:annotationRef/>
      </w:r>
      <w:r>
        <w:t>We didn’t really develop a decision-making framework, only a tool that could support the decision making.</w:t>
      </w:r>
    </w:p>
    <w:p w14:paraId="7D9049B6" w14:textId="77777777" w:rsidR="00037628" w:rsidRDefault="00037628">
      <w:pPr>
        <w:pStyle w:val="CommentText"/>
      </w:pPr>
    </w:p>
    <w:p w14:paraId="00D74269" w14:textId="5C79E155" w:rsidR="00037628" w:rsidRDefault="00037628">
      <w:pPr>
        <w:pStyle w:val="CommentText"/>
      </w:pPr>
      <w:r>
        <w:t>I would also use this paragraph to come back to the concept of transferability more directly. I think the first and the last sentences are relevant, but I would leave the case-study specific discussion for a later paragraph.</w:t>
      </w:r>
    </w:p>
  </w:comment>
  <w:comment w:id="57" w:author="Liam Berigan [2]" w:date="2023-02-25T18:12:00Z" w:initials="LB">
    <w:p w14:paraId="7DA35B41" w14:textId="77777777" w:rsidR="00A0511D" w:rsidRDefault="00A0511D" w:rsidP="009B1760">
      <w:pPr>
        <w:pStyle w:val="CommentText"/>
      </w:pPr>
      <w:r>
        <w:rPr>
          <w:rStyle w:val="CommentReference"/>
        </w:rPr>
        <w:annotationRef/>
      </w:r>
      <w:r>
        <w:t>First part done, do the second</w:t>
      </w:r>
    </w:p>
  </w:comment>
  <w:comment w:id="58" w:author="Erik" w:date="2022-12-27T10:16:00Z" w:initials="E">
    <w:p w14:paraId="57AFE545" w14:textId="30E89F31" w:rsidR="00037628" w:rsidRDefault="00037628">
      <w:pPr>
        <w:pStyle w:val="CommentText"/>
      </w:pPr>
      <w:r>
        <w:rPr>
          <w:rStyle w:val="CommentReference"/>
        </w:rPr>
        <w:annotationRef/>
      </w:r>
      <w:r>
        <w:t>I’d avoid referring to this as ‘selection’.  Maybe ‘woodcock habitat was associated with radically different scales’</w:t>
      </w:r>
    </w:p>
  </w:comment>
  <w:comment w:id="59" w:author="Liam Berigan [2]" w:date="2023-04-17T16:23:00Z" w:initials="LB">
    <w:p w14:paraId="3BEE0BFD" w14:textId="77777777" w:rsidR="008043F1" w:rsidRDefault="008043F1" w:rsidP="00495F48">
      <w:pPr>
        <w:pStyle w:val="CommentText"/>
      </w:pPr>
      <w:r>
        <w:rPr>
          <w:rStyle w:val="CommentReference"/>
        </w:rPr>
        <w:annotationRef/>
      </w:r>
      <w:r>
        <w:t>Good point, we didn't test for selection.</w:t>
      </w:r>
    </w:p>
  </w:comment>
  <w:comment w:id="60" w:author="Amber M Roth" w:date="2023-02-23T20:45:00Z" w:initials="AMR">
    <w:p w14:paraId="57B6C039" w14:textId="1B8FEFFF" w:rsidR="00433C56" w:rsidRDefault="00433C56">
      <w:pPr>
        <w:pStyle w:val="CommentText"/>
      </w:pPr>
      <w:r>
        <w:rPr>
          <w:rStyle w:val="CommentReference"/>
        </w:rPr>
        <w:annotationRef/>
      </w:r>
      <w:r>
        <w:t>Based on this statement, it is important to state the map resolutions in methods.</w:t>
      </w:r>
    </w:p>
  </w:comment>
  <w:comment w:id="61" w:author="Amber M Roth" w:date="2023-02-23T20:53:00Z" w:initials="AMR">
    <w:p w14:paraId="1A2FF9AC" w14:textId="6F9FAE12" w:rsidR="000833B4" w:rsidRDefault="000833B4">
      <w:pPr>
        <w:pStyle w:val="CommentText"/>
      </w:pPr>
      <w:r>
        <w:rPr>
          <w:rStyle w:val="CommentReference"/>
        </w:rPr>
        <w:annotationRef/>
      </w:r>
      <w:r>
        <w:t>This statement is stealing the thunder from the next paragraph. I would delete it or incorporate it into your next paragraph.</w:t>
      </w:r>
    </w:p>
  </w:comment>
  <w:comment w:id="62" w:author="Erik" w:date="2022-12-27T10:18:00Z" w:initials="E">
    <w:p w14:paraId="4D764146" w14:textId="4CB2F864" w:rsidR="00037628" w:rsidRDefault="00037628">
      <w:pPr>
        <w:pStyle w:val="CommentText"/>
      </w:pPr>
      <w:r>
        <w:rPr>
          <w:rStyle w:val="CommentReference"/>
        </w:rPr>
        <w:annotationRef/>
      </w:r>
    </w:p>
  </w:comment>
  <w:comment w:id="63" w:author="Erik" w:date="2022-12-27T10:18:00Z" w:initials="E">
    <w:p w14:paraId="51472F9F" w14:textId="678AD9F7" w:rsidR="00037628" w:rsidRDefault="00037628">
      <w:pPr>
        <w:pStyle w:val="CommentText"/>
      </w:pPr>
      <w:r>
        <w:rPr>
          <w:rStyle w:val="CommentReference"/>
        </w:rPr>
        <w:annotationRef/>
      </w:r>
      <w:r>
        <w:t>Come back to the multi-season support tool facilitating management decisions in some way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9725177" w15:done="0"/>
  <w15:commentEx w15:paraId="77F481F0" w15:done="0"/>
  <w15:commentEx w15:paraId="02ED57CE" w15:paraIdParent="77F481F0" w15:done="0"/>
  <w15:commentEx w15:paraId="03A8D9DB" w15:done="0"/>
  <w15:commentEx w15:paraId="061CD40D" w15:paraIdParent="03A8D9DB" w15:done="0"/>
  <w15:commentEx w15:paraId="57B0871F" w15:done="0"/>
  <w15:commentEx w15:paraId="10487D7B" w15:done="0"/>
  <w15:commentEx w15:paraId="5B7C1CA9" w15:paraIdParent="10487D7B" w15:done="0"/>
  <w15:commentEx w15:paraId="55899A9F" w15:paraIdParent="10487D7B" w15:done="0"/>
  <w15:commentEx w15:paraId="57BEFC9C" w15:paraIdParent="10487D7B" w15:done="0"/>
  <w15:commentEx w15:paraId="424105FF" w15:done="0"/>
  <w15:commentEx w15:paraId="49A4FEC3" w15:paraIdParent="424105FF" w15:done="0"/>
  <w15:commentEx w15:paraId="194EE9E5" w15:done="0"/>
  <w15:commentEx w15:paraId="6B552B5B" w15:paraIdParent="194EE9E5" w15:done="0"/>
  <w15:commentEx w15:paraId="6B3082F0" w15:paraIdParent="194EE9E5" w15:done="0"/>
  <w15:commentEx w15:paraId="3663571D" w15:paraIdParent="194EE9E5" w15:done="0"/>
  <w15:commentEx w15:paraId="635B7086" w15:done="0"/>
  <w15:commentEx w15:paraId="147ED72C" w15:paraIdParent="635B7086" w15:done="0"/>
  <w15:commentEx w15:paraId="05769C1D" w15:paraIdParent="635B7086" w15:done="0"/>
  <w15:commentEx w15:paraId="36985072" w15:done="0"/>
  <w15:commentEx w15:paraId="0FDDEE53" w15:paraIdParent="36985072" w15:done="0"/>
  <w15:commentEx w15:paraId="3D9CE9D2" w15:done="0"/>
  <w15:commentEx w15:paraId="72735956" w15:done="0"/>
  <w15:commentEx w15:paraId="3C0987C1" w15:done="0"/>
  <w15:commentEx w15:paraId="1B56AA71" w15:done="0"/>
  <w15:commentEx w15:paraId="250C090D" w15:done="0"/>
  <w15:commentEx w15:paraId="56E39BDA" w15:done="0"/>
  <w15:commentEx w15:paraId="5F18AC34" w15:done="0"/>
  <w15:commentEx w15:paraId="048D6D4B" w15:done="0"/>
  <w15:commentEx w15:paraId="1A3EDC74" w15:done="0"/>
  <w15:commentEx w15:paraId="152A3D25" w15:done="0"/>
  <w15:commentEx w15:paraId="65135CBB" w15:done="0"/>
  <w15:commentEx w15:paraId="337B09B5" w15:paraIdParent="65135CBB" w15:done="0"/>
  <w15:commentEx w15:paraId="28CA87F9" w15:done="0"/>
  <w15:commentEx w15:paraId="7DAE4842" w15:paraIdParent="28CA87F9" w15:done="0"/>
  <w15:commentEx w15:paraId="1CC395F6" w15:done="0"/>
  <w15:commentEx w15:paraId="5EDEA66A" w15:done="0"/>
  <w15:commentEx w15:paraId="64FC7EAF" w15:paraIdParent="5EDEA66A" w15:done="0"/>
  <w15:commentEx w15:paraId="4E3FBBDE" w15:done="0"/>
  <w15:commentEx w15:paraId="333D6F6D" w15:paraIdParent="4E3FBBDE" w15:done="0"/>
  <w15:commentEx w15:paraId="32DD63D2" w15:done="0"/>
  <w15:commentEx w15:paraId="7783C2F9" w15:paraIdParent="32DD63D2" w15:done="0"/>
  <w15:commentEx w15:paraId="0313E3AA" w15:done="0"/>
  <w15:commentEx w15:paraId="2C389301" w15:paraIdParent="0313E3AA" w15:done="0"/>
  <w15:commentEx w15:paraId="79F2225B" w15:done="0"/>
  <w15:commentEx w15:paraId="732543A7" w15:paraIdParent="79F2225B" w15:done="0"/>
  <w15:commentEx w15:paraId="78AC74F1" w15:done="0"/>
  <w15:commentEx w15:paraId="7E584A6D" w15:done="0"/>
  <w15:commentEx w15:paraId="61E8F995" w15:done="0"/>
  <w15:commentEx w15:paraId="0EE31CD2" w15:done="0"/>
  <w15:commentEx w15:paraId="491E21AA" w15:paraIdParent="0EE31CD2" w15:done="0"/>
  <w15:commentEx w15:paraId="4DE93F86" w15:paraIdParent="0EE31CD2" w15:done="0"/>
  <w15:commentEx w15:paraId="12D3E306" w15:done="0"/>
  <w15:commentEx w15:paraId="74E1249D" w15:paraIdParent="12D3E306" w15:done="0"/>
  <w15:commentEx w15:paraId="00D74269" w15:done="0"/>
  <w15:commentEx w15:paraId="7DA35B41" w15:paraIdParent="00D74269" w15:done="0"/>
  <w15:commentEx w15:paraId="57AFE545" w15:done="0"/>
  <w15:commentEx w15:paraId="3BEE0BFD" w15:paraIdParent="57AFE545" w15:done="0"/>
  <w15:commentEx w15:paraId="57B6C039" w15:done="0"/>
  <w15:commentEx w15:paraId="1A2FF9AC" w15:done="0"/>
  <w15:commentEx w15:paraId="4D764146" w15:done="0"/>
  <w15:commentEx w15:paraId="51472F9F" w15:paraIdParent="4D76414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EA36D1" w16cex:dateUtc="2023-04-19T13:45:00Z"/>
  <w16cex:commentExtensible w16cex:durableId="27E9033F" w16cex:dateUtc="2023-04-18T15:53:00Z"/>
  <w16cex:commentExtensible w16cex:durableId="27E90379" w16cex:dateUtc="2023-04-18T15:54:00Z"/>
  <w16cex:commentExtensible w16cex:durableId="27A4A443" w16cex:dateUtc="2023-02-25T20:14:00Z"/>
  <w16cex:commentExtensible w16cex:durableId="27E90EF1" w16cex:dateUtc="2023-04-18T16:43:00Z"/>
  <w16cex:commentExtensible w16cex:durableId="27E90F94" w16cex:dateUtc="2023-04-18T16:46:00Z"/>
  <w16cex:commentExtensible w16cex:durableId="27E905FB" w16cex:dateUtc="2023-04-18T16:05:00Z"/>
  <w16cex:commentExtensible w16cex:durableId="27EA6A9E" w16cex:dateUtc="2023-04-19T17:26:00Z"/>
  <w16cex:commentExtensible w16cex:durableId="27EA6AAE" w16cex:dateUtc="2023-04-19T17:27:00Z"/>
  <w16cex:commentExtensible w16cex:durableId="27EA6AD7" w16cex:dateUtc="2023-04-19T17:27:00Z"/>
  <w16cex:commentExtensible w16cex:durableId="27EA7106" w16cex:dateUtc="2023-04-19T17:54:00Z"/>
  <w16cex:commentExtensible w16cex:durableId="27EA4F0A" w16cex:dateUtc="2023-04-19T15:29:00Z"/>
  <w16cex:commentExtensible w16cex:durableId="27EA5402" w16cex:dateUtc="2023-04-19T15:50:00Z"/>
  <w16cex:commentExtensible w16cex:durableId="27A4C10E" w16cex:dateUtc="2023-02-25T22:17:00Z"/>
  <w16cex:commentExtensible w16cex:durableId="27A4C28E" w16cex:dateUtc="2023-02-25T22:23:00Z"/>
  <w16cex:commentExtensible w16cex:durableId="27A4C888" w16cex:dateUtc="2023-02-25T22:48:00Z"/>
  <w16cex:commentExtensible w16cex:durableId="27A4C8B1" w16cex:dateUtc="2023-02-25T22:49:00Z"/>
  <w16cex:commentExtensible w16cex:durableId="27A4C8FB" w16cex:dateUtc="2023-02-25T22:50:00Z"/>
  <w16cex:commentExtensible w16cex:durableId="27A4C9B4" w16cex:dateUtc="2023-02-25T22:53:00Z"/>
  <w16cex:commentExtensible w16cex:durableId="27A4C93D" w16cex:dateUtc="2023-02-25T22:51:00Z"/>
  <w16cex:commentExtensible w16cex:durableId="27A4CA8B" w16cex:dateUtc="2023-02-25T22:57:00Z"/>
  <w16cex:commentExtensible w16cex:durableId="27A4CD25" w16cex:dateUtc="2023-02-25T23:08:00Z"/>
  <w16cex:commentExtensible w16cex:durableId="27A4CE05" w16cex:dateUtc="2023-02-25T23:12:00Z"/>
  <w16cex:commentExtensible w16cex:durableId="27E7F107" w16cex:dateUtc="2023-04-17T20: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9725177" w16cid:durableId="27EA36D1"/>
  <w16cid:commentId w16cid:paraId="77F481F0" w16cid:durableId="27E9033F"/>
  <w16cid:commentId w16cid:paraId="02ED57CE" w16cid:durableId="27E90379"/>
  <w16cid:commentId w16cid:paraId="03A8D9DB" w16cid:durableId="27A46B97"/>
  <w16cid:commentId w16cid:paraId="061CD40D" w16cid:durableId="27A4A443"/>
  <w16cid:commentId w16cid:paraId="57B0871F" w16cid:durableId="27A46BA0"/>
  <w16cid:commentId w16cid:paraId="10487D7B" w16cid:durableId="27A46BA1"/>
  <w16cid:commentId w16cid:paraId="5B7C1CA9" w16cid:durableId="27A46BA2"/>
  <w16cid:commentId w16cid:paraId="55899A9F" w16cid:durableId="27E90EF1"/>
  <w16cid:commentId w16cid:paraId="57BEFC9C" w16cid:durableId="27E90F94"/>
  <w16cid:commentId w16cid:paraId="424105FF" w16cid:durableId="27A46BA5"/>
  <w16cid:commentId w16cid:paraId="49A4FEC3" w16cid:durableId="27E905FB"/>
  <w16cid:commentId w16cid:paraId="194EE9E5" w16cid:durableId="27EA6A9E"/>
  <w16cid:commentId w16cid:paraId="6B552B5B" w16cid:durableId="27EA6AAE"/>
  <w16cid:commentId w16cid:paraId="6B3082F0" w16cid:durableId="27EA6AD7"/>
  <w16cid:commentId w16cid:paraId="3663571D" w16cid:durableId="27EA7106"/>
  <w16cid:commentId w16cid:paraId="635B7086" w16cid:durableId="27A46BA8"/>
  <w16cid:commentId w16cid:paraId="147ED72C" w16cid:durableId="27EA4F0A"/>
  <w16cid:commentId w16cid:paraId="05769C1D" w16cid:durableId="27EA5402"/>
  <w16cid:commentId w16cid:paraId="36985072" w16cid:durableId="27A46BAB"/>
  <w16cid:commentId w16cid:paraId="0FDDEE53" w16cid:durableId="27A4C10E"/>
  <w16cid:commentId w16cid:paraId="3D9CE9D2" w16cid:durableId="27A4C28E"/>
  <w16cid:commentId w16cid:paraId="72735956" w16cid:durableId="27A46BAE"/>
  <w16cid:commentId w16cid:paraId="3C0987C1" w16cid:durableId="27A46BB2"/>
  <w16cid:commentId w16cid:paraId="1B56AA71" w16cid:durableId="27A46BB4"/>
  <w16cid:commentId w16cid:paraId="250C090D" w16cid:durableId="27A46BB5"/>
  <w16cid:commentId w16cid:paraId="56E39BDA" w16cid:durableId="27A46BB7"/>
  <w16cid:commentId w16cid:paraId="5F18AC34" w16cid:durableId="27A46BB9"/>
  <w16cid:commentId w16cid:paraId="048D6D4B" w16cid:durableId="27A46BBA"/>
  <w16cid:commentId w16cid:paraId="1A3EDC74" w16cid:durableId="27A46BBB"/>
  <w16cid:commentId w16cid:paraId="152A3D25" w16cid:durableId="27A46BBE"/>
  <w16cid:commentId w16cid:paraId="65135CBB" w16cid:durableId="27A46BBF"/>
  <w16cid:commentId w16cid:paraId="337B09B5" w16cid:durableId="27A46BC0"/>
  <w16cid:commentId w16cid:paraId="28CA87F9" w16cid:durableId="27A46BC2"/>
  <w16cid:commentId w16cid:paraId="7DAE4842" w16cid:durableId="27A4C888"/>
  <w16cid:commentId w16cid:paraId="1CC395F6" w16cid:durableId="27A46BC3"/>
  <w16cid:commentId w16cid:paraId="5EDEA66A" w16cid:durableId="27A46BC4"/>
  <w16cid:commentId w16cid:paraId="64FC7EAF" w16cid:durableId="27A4C8B1"/>
  <w16cid:commentId w16cid:paraId="4E3FBBDE" w16cid:durableId="27A46BC5"/>
  <w16cid:commentId w16cid:paraId="333D6F6D" w16cid:durableId="27A4C8FB"/>
  <w16cid:commentId w16cid:paraId="32DD63D2" w16cid:durableId="27A46BC6"/>
  <w16cid:commentId w16cid:paraId="7783C2F9" w16cid:durableId="27A4C9B4"/>
  <w16cid:commentId w16cid:paraId="0313E3AA" w16cid:durableId="27A46BC7"/>
  <w16cid:commentId w16cid:paraId="2C389301" w16cid:durableId="27A4C93D"/>
  <w16cid:commentId w16cid:paraId="79F2225B" w16cid:durableId="27A46BCA"/>
  <w16cid:commentId w16cid:paraId="732543A7" w16cid:durableId="27A4CA8B"/>
  <w16cid:commentId w16cid:paraId="78AC74F1" w16cid:durableId="27A46BCC"/>
  <w16cid:commentId w16cid:paraId="7E584A6D" w16cid:durableId="27A46BCD"/>
  <w16cid:commentId w16cid:paraId="61E8F995" w16cid:durableId="27A46BD0"/>
  <w16cid:commentId w16cid:paraId="0EE31CD2" w16cid:durableId="27A46BD1"/>
  <w16cid:commentId w16cid:paraId="491E21AA" w16cid:durableId="27A46BD2"/>
  <w16cid:commentId w16cid:paraId="4DE93F86" w16cid:durableId="27A4CD25"/>
  <w16cid:commentId w16cid:paraId="12D3E306" w16cid:durableId="27A46BD4"/>
  <w16cid:commentId w16cid:paraId="74E1249D" w16cid:durableId="27A46BD5"/>
  <w16cid:commentId w16cid:paraId="00D74269" w16cid:durableId="27A46BD6"/>
  <w16cid:commentId w16cid:paraId="7DA35B41" w16cid:durableId="27A4CE05"/>
  <w16cid:commentId w16cid:paraId="57AFE545" w16cid:durableId="27A46BD7"/>
  <w16cid:commentId w16cid:paraId="3BEE0BFD" w16cid:durableId="27E7F107"/>
  <w16cid:commentId w16cid:paraId="57B6C039" w16cid:durableId="27A46BD8"/>
  <w16cid:commentId w16cid:paraId="1A2FF9AC" w16cid:durableId="27A46BDA"/>
  <w16cid:commentId w16cid:paraId="4D764146" w16cid:durableId="27A46BDB"/>
  <w16cid:commentId w16cid:paraId="51472F9F" w16cid:durableId="27A46B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2C0683" w14:textId="77777777" w:rsidR="006E594A" w:rsidRDefault="006E594A" w:rsidP="007E5A53">
      <w:pPr>
        <w:spacing w:after="0" w:line="240" w:lineRule="auto"/>
      </w:pPr>
      <w:r>
        <w:separator/>
      </w:r>
    </w:p>
  </w:endnote>
  <w:endnote w:type="continuationSeparator" w:id="0">
    <w:p w14:paraId="04EBF803" w14:textId="77777777" w:rsidR="006E594A" w:rsidRDefault="006E594A" w:rsidP="007E5A53">
      <w:pPr>
        <w:spacing w:after="0" w:line="240" w:lineRule="auto"/>
      </w:pPr>
      <w:r>
        <w:continuationSeparator/>
      </w:r>
    </w:p>
  </w:endnote>
  <w:endnote w:type="continuationNotice" w:id="1">
    <w:p w14:paraId="7E1BF025" w14:textId="77777777" w:rsidR="006E594A" w:rsidRDefault="006E594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6307015"/>
      <w:docPartObj>
        <w:docPartGallery w:val="Page Numbers (Bottom of Page)"/>
        <w:docPartUnique/>
      </w:docPartObj>
    </w:sdtPr>
    <w:sdtEndPr>
      <w:rPr>
        <w:noProof/>
      </w:rPr>
    </w:sdtEndPr>
    <w:sdtContent>
      <w:p w14:paraId="72A3E2DE" w14:textId="19C24086" w:rsidR="00037628" w:rsidRDefault="00037628">
        <w:pPr>
          <w:pStyle w:val="Footer"/>
          <w:jc w:val="right"/>
        </w:pPr>
        <w:r>
          <w:fldChar w:fldCharType="begin"/>
        </w:r>
        <w:r>
          <w:instrText xml:space="preserve"> PAGE   \* MERGEFORMAT </w:instrText>
        </w:r>
        <w:r>
          <w:fldChar w:fldCharType="separate"/>
        </w:r>
        <w:r w:rsidR="00182CDD">
          <w:rPr>
            <w:noProof/>
          </w:rPr>
          <w:t>21</w:t>
        </w:r>
        <w:r>
          <w:rPr>
            <w:noProof/>
          </w:rPr>
          <w:fldChar w:fldCharType="end"/>
        </w:r>
      </w:p>
    </w:sdtContent>
  </w:sdt>
  <w:p w14:paraId="561F79DD" w14:textId="77777777" w:rsidR="00037628" w:rsidRDefault="000376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C01937" w14:textId="77777777" w:rsidR="006E594A" w:rsidRDefault="006E594A" w:rsidP="007E5A53">
      <w:pPr>
        <w:spacing w:after="0" w:line="240" w:lineRule="auto"/>
      </w:pPr>
      <w:r>
        <w:separator/>
      </w:r>
    </w:p>
  </w:footnote>
  <w:footnote w:type="continuationSeparator" w:id="0">
    <w:p w14:paraId="17AE5253" w14:textId="77777777" w:rsidR="006E594A" w:rsidRDefault="006E594A" w:rsidP="007E5A53">
      <w:pPr>
        <w:spacing w:after="0" w:line="240" w:lineRule="auto"/>
      </w:pPr>
      <w:r>
        <w:continuationSeparator/>
      </w:r>
    </w:p>
  </w:footnote>
  <w:footnote w:type="continuationNotice" w:id="1">
    <w:p w14:paraId="25ECB628" w14:textId="77777777" w:rsidR="006E594A" w:rsidRDefault="006E594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1A0FDF"/>
    <w:multiLevelType w:val="hybridMultilevel"/>
    <w:tmpl w:val="F09C17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440EEC"/>
    <w:multiLevelType w:val="hybridMultilevel"/>
    <w:tmpl w:val="2A88F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444EC5"/>
    <w:multiLevelType w:val="hybridMultilevel"/>
    <w:tmpl w:val="371A5B26"/>
    <w:lvl w:ilvl="0" w:tplc="0032DF90">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902CE5"/>
    <w:multiLevelType w:val="hybridMultilevel"/>
    <w:tmpl w:val="8CDA31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B815C68"/>
    <w:multiLevelType w:val="hybridMultilevel"/>
    <w:tmpl w:val="770217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856CBD"/>
    <w:multiLevelType w:val="hybridMultilevel"/>
    <w:tmpl w:val="24DEABF2"/>
    <w:lvl w:ilvl="0" w:tplc="5E02EE2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3CD1DA3"/>
    <w:multiLevelType w:val="hybridMultilevel"/>
    <w:tmpl w:val="5A38A3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8381394"/>
    <w:multiLevelType w:val="hybridMultilevel"/>
    <w:tmpl w:val="8E6E8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152919"/>
    <w:multiLevelType w:val="hybridMultilevel"/>
    <w:tmpl w:val="884E9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1A35BD2"/>
    <w:multiLevelType w:val="hybridMultilevel"/>
    <w:tmpl w:val="4386C650"/>
    <w:lvl w:ilvl="0" w:tplc="9AB4868C">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91B494B"/>
    <w:multiLevelType w:val="hybridMultilevel"/>
    <w:tmpl w:val="2CC86D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47354421">
    <w:abstractNumId w:val="10"/>
  </w:num>
  <w:num w:numId="2" w16cid:durableId="1472357993">
    <w:abstractNumId w:val="8"/>
  </w:num>
  <w:num w:numId="3" w16cid:durableId="1034040085">
    <w:abstractNumId w:val="0"/>
  </w:num>
  <w:num w:numId="4" w16cid:durableId="1536038329">
    <w:abstractNumId w:val="6"/>
  </w:num>
  <w:num w:numId="5" w16cid:durableId="383255226">
    <w:abstractNumId w:val="3"/>
  </w:num>
  <w:num w:numId="6" w16cid:durableId="1033774150">
    <w:abstractNumId w:val="1"/>
  </w:num>
  <w:num w:numId="7" w16cid:durableId="1615138243">
    <w:abstractNumId w:val="4"/>
  </w:num>
  <w:num w:numId="8" w16cid:durableId="1368139818">
    <w:abstractNumId w:val="7"/>
  </w:num>
  <w:num w:numId="9" w16cid:durableId="1573007073">
    <w:abstractNumId w:val="2"/>
  </w:num>
  <w:num w:numId="10" w16cid:durableId="979268926">
    <w:abstractNumId w:val="9"/>
  </w:num>
  <w:num w:numId="11" w16cid:durableId="1337421462">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am Berigan">
    <w15:presenceInfo w15:providerId="None" w15:userId="Liam Berigan"/>
  </w15:person>
  <w15:person w15:author="Erik">
    <w15:presenceInfo w15:providerId="Windows Live" w15:userId="68ba8fcec572d08f"/>
  </w15:person>
  <w15:person w15:author="Liam Berigan [2]">
    <w15:presenceInfo w15:providerId="AD" w15:userId="S::liam.berigan@maine.edu::1a8d56fc-de3a-4c9a-bb6e-0d52f35feb29"/>
  </w15:person>
  <w15:person w15:author="Amber M Roth">
    <w15:presenceInfo w15:providerId="None" w15:userId="Amber M Rot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18C0"/>
    <w:rsid w:val="00002862"/>
    <w:rsid w:val="00004DA6"/>
    <w:rsid w:val="000059B8"/>
    <w:rsid w:val="00007423"/>
    <w:rsid w:val="00007B05"/>
    <w:rsid w:val="000109BB"/>
    <w:rsid w:val="00013BF9"/>
    <w:rsid w:val="0001477E"/>
    <w:rsid w:val="000166A0"/>
    <w:rsid w:val="00021770"/>
    <w:rsid w:val="00022CA2"/>
    <w:rsid w:val="00027076"/>
    <w:rsid w:val="000274E7"/>
    <w:rsid w:val="00027D90"/>
    <w:rsid w:val="0003154A"/>
    <w:rsid w:val="000315A6"/>
    <w:rsid w:val="00031A5C"/>
    <w:rsid w:val="00032504"/>
    <w:rsid w:val="00032526"/>
    <w:rsid w:val="00033DC0"/>
    <w:rsid w:val="00034454"/>
    <w:rsid w:val="00035C2D"/>
    <w:rsid w:val="00037628"/>
    <w:rsid w:val="00041A4C"/>
    <w:rsid w:val="00041A55"/>
    <w:rsid w:val="00045DD7"/>
    <w:rsid w:val="00046485"/>
    <w:rsid w:val="0004656C"/>
    <w:rsid w:val="00046BE1"/>
    <w:rsid w:val="000520EA"/>
    <w:rsid w:val="00055074"/>
    <w:rsid w:val="00056D07"/>
    <w:rsid w:val="000579DB"/>
    <w:rsid w:val="000626A2"/>
    <w:rsid w:val="0006297B"/>
    <w:rsid w:val="00064489"/>
    <w:rsid w:val="0006491D"/>
    <w:rsid w:val="000668A8"/>
    <w:rsid w:val="00067C92"/>
    <w:rsid w:val="00070A88"/>
    <w:rsid w:val="00080767"/>
    <w:rsid w:val="0008209E"/>
    <w:rsid w:val="000833B4"/>
    <w:rsid w:val="00084D82"/>
    <w:rsid w:val="00087C65"/>
    <w:rsid w:val="00092380"/>
    <w:rsid w:val="000926B1"/>
    <w:rsid w:val="00092A1B"/>
    <w:rsid w:val="000943D8"/>
    <w:rsid w:val="00095DCA"/>
    <w:rsid w:val="00097C45"/>
    <w:rsid w:val="000A21C0"/>
    <w:rsid w:val="000A3FAF"/>
    <w:rsid w:val="000A4552"/>
    <w:rsid w:val="000A49CF"/>
    <w:rsid w:val="000A795B"/>
    <w:rsid w:val="000B0EB7"/>
    <w:rsid w:val="000B2022"/>
    <w:rsid w:val="000B2FC8"/>
    <w:rsid w:val="000B4230"/>
    <w:rsid w:val="000B5B26"/>
    <w:rsid w:val="000B754A"/>
    <w:rsid w:val="000C3329"/>
    <w:rsid w:val="000C488B"/>
    <w:rsid w:val="000C4EF1"/>
    <w:rsid w:val="000C6D87"/>
    <w:rsid w:val="000D2177"/>
    <w:rsid w:val="000D223E"/>
    <w:rsid w:val="000D339F"/>
    <w:rsid w:val="000D3989"/>
    <w:rsid w:val="000D6C7D"/>
    <w:rsid w:val="000E04E0"/>
    <w:rsid w:val="000E0BA2"/>
    <w:rsid w:val="000E2878"/>
    <w:rsid w:val="000E37EC"/>
    <w:rsid w:val="000E6582"/>
    <w:rsid w:val="000F0EAE"/>
    <w:rsid w:val="000F1794"/>
    <w:rsid w:val="000F1AF0"/>
    <w:rsid w:val="000F3951"/>
    <w:rsid w:val="000F470C"/>
    <w:rsid w:val="000F5BCC"/>
    <w:rsid w:val="000F706C"/>
    <w:rsid w:val="0010010C"/>
    <w:rsid w:val="001004AD"/>
    <w:rsid w:val="001005A5"/>
    <w:rsid w:val="00102577"/>
    <w:rsid w:val="00104D10"/>
    <w:rsid w:val="00105439"/>
    <w:rsid w:val="00105ECB"/>
    <w:rsid w:val="00106F81"/>
    <w:rsid w:val="00107CD6"/>
    <w:rsid w:val="00114725"/>
    <w:rsid w:val="0011754C"/>
    <w:rsid w:val="00117ED9"/>
    <w:rsid w:val="00122C89"/>
    <w:rsid w:val="00123286"/>
    <w:rsid w:val="001246BC"/>
    <w:rsid w:val="001247FA"/>
    <w:rsid w:val="001273E3"/>
    <w:rsid w:val="00130CEB"/>
    <w:rsid w:val="00130FA5"/>
    <w:rsid w:val="0013116F"/>
    <w:rsid w:val="0013173B"/>
    <w:rsid w:val="001330EA"/>
    <w:rsid w:val="001334F4"/>
    <w:rsid w:val="00135A5B"/>
    <w:rsid w:val="00135A60"/>
    <w:rsid w:val="00135BCD"/>
    <w:rsid w:val="001361FF"/>
    <w:rsid w:val="00137EB9"/>
    <w:rsid w:val="00140E86"/>
    <w:rsid w:val="001414FD"/>
    <w:rsid w:val="00142B1A"/>
    <w:rsid w:val="001434E3"/>
    <w:rsid w:val="0014589F"/>
    <w:rsid w:val="00150C8A"/>
    <w:rsid w:val="00151F5C"/>
    <w:rsid w:val="001528B9"/>
    <w:rsid w:val="00152E38"/>
    <w:rsid w:val="0015339C"/>
    <w:rsid w:val="0015372C"/>
    <w:rsid w:val="00162245"/>
    <w:rsid w:val="0016224D"/>
    <w:rsid w:val="00162947"/>
    <w:rsid w:val="00162D5E"/>
    <w:rsid w:val="001635B5"/>
    <w:rsid w:val="0016376E"/>
    <w:rsid w:val="00165093"/>
    <w:rsid w:val="001658F2"/>
    <w:rsid w:val="00166583"/>
    <w:rsid w:val="00167B33"/>
    <w:rsid w:val="00170E44"/>
    <w:rsid w:val="0017103D"/>
    <w:rsid w:val="001721DD"/>
    <w:rsid w:val="0017227A"/>
    <w:rsid w:val="001726E6"/>
    <w:rsid w:val="00173792"/>
    <w:rsid w:val="00174A0B"/>
    <w:rsid w:val="00174A16"/>
    <w:rsid w:val="00180D4F"/>
    <w:rsid w:val="00182CDD"/>
    <w:rsid w:val="00187836"/>
    <w:rsid w:val="001949CE"/>
    <w:rsid w:val="001976F4"/>
    <w:rsid w:val="001A199F"/>
    <w:rsid w:val="001A2463"/>
    <w:rsid w:val="001A3773"/>
    <w:rsid w:val="001A4620"/>
    <w:rsid w:val="001A53CF"/>
    <w:rsid w:val="001A623F"/>
    <w:rsid w:val="001A6522"/>
    <w:rsid w:val="001B1801"/>
    <w:rsid w:val="001B3286"/>
    <w:rsid w:val="001B3CD5"/>
    <w:rsid w:val="001B3DFB"/>
    <w:rsid w:val="001B681A"/>
    <w:rsid w:val="001C0EA8"/>
    <w:rsid w:val="001C19A5"/>
    <w:rsid w:val="001C2232"/>
    <w:rsid w:val="001C241B"/>
    <w:rsid w:val="001C460E"/>
    <w:rsid w:val="001C4AB7"/>
    <w:rsid w:val="001C6519"/>
    <w:rsid w:val="001D2C4E"/>
    <w:rsid w:val="001D4C13"/>
    <w:rsid w:val="001D5C4C"/>
    <w:rsid w:val="001D5F75"/>
    <w:rsid w:val="001D6D0A"/>
    <w:rsid w:val="001E08BC"/>
    <w:rsid w:val="001E15C7"/>
    <w:rsid w:val="001E1BB6"/>
    <w:rsid w:val="001E3351"/>
    <w:rsid w:val="001F0786"/>
    <w:rsid w:val="001F2F87"/>
    <w:rsid w:val="001F31E2"/>
    <w:rsid w:val="001F3EA1"/>
    <w:rsid w:val="001F4196"/>
    <w:rsid w:val="001F5D02"/>
    <w:rsid w:val="001F703B"/>
    <w:rsid w:val="001F7A4A"/>
    <w:rsid w:val="002002E0"/>
    <w:rsid w:val="00200C5E"/>
    <w:rsid w:val="00204B24"/>
    <w:rsid w:val="002075D2"/>
    <w:rsid w:val="00207C80"/>
    <w:rsid w:val="00210D9F"/>
    <w:rsid w:val="0021142C"/>
    <w:rsid w:val="00212324"/>
    <w:rsid w:val="00212A00"/>
    <w:rsid w:val="00213B17"/>
    <w:rsid w:val="00214092"/>
    <w:rsid w:val="00215517"/>
    <w:rsid w:val="002162FC"/>
    <w:rsid w:val="00220581"/>
    <w:rsid w:val="00221680"/>
    <w:rsid w:val="00221B51"/>
    <w:rsid w:val="00221DB3"/>
    <w:rsid w:val="00221E7C"/>
    <w:rsid w:val="002226DF"/>
    <w:rsid w:val="002238B6"/>
    <w:rsid w:val="00223918"/>
    <w:rsid w:val="00224162"/>
    <w:rsid w:val="002262A3"/>
    <w:rsid w:val="002304E5"/>
    <w:rsid w:val="00231E6C"/>
    <w:rsid w:val="0023310A"/>
    <w:rsid w:val="002342A8"/>
    <w:rsid w:val="002346B8"/>
    <w:rsid w:val="00237AFD"/>
    <w:rsid w:val="00242D53"/>
    <w:rsid w:val="00242DD3"/>
    <w:rsid w:val="00242E59"/>
    <w:rsid w:val="0025129B"/>
    <w:rsid w:val="00252968"/>
    <w:rsid w:val="002529DD"/>
    <w:rsid w:val="00252CEB"/>
    <w:rsid w:val="00253256"/>
    <w:rsid w:val="00253D0F"/>
    <w:rsid w:val="00255AA0"/>
    <w:rsid w:val="002603B6"/>
    <w:rsid w:val="00264AB4"/>
    <w:rsid w:val="0026522F"/>
    <w:rsid w:val="0026523F"/>
    <w:rsid w:val="00271779"/>
    <w:rsid w:val="00271945"/>
    <w:rsid w:val="00271AB2"/>
    <w:rsid w:val="002740BD"/>
    <w:rsid w:val="00276F26"/>
    <w:rsid w:val="00277C78"/>
    <w:rsid w:val="00285850"/>
    <w:rsid w:val="00287DB1"/>
    <w:rsid w:val="00290D60"/>
    <w:rsid w:val="00290E02"/>
    <w:rsid w:val="00291777"/>
    <w:rsid w:val="0029342C"/>
    <w:rsid w:val="002935C6"/>
    <w:rsid w:val="0029545F"/>
    <w:rsid w:val="002A03A6"/>
    <w:rsid w:val="002A0582"/>
    <w:rsid w:val="002A0691"/>
    <w:rsid w:val="002A1EDF"/>
    <w:rsid w:val="002A23F7"/>
    <w:rsid w:val="002A2FAE"/>
    <w:rsid w:val="002A73F9"/>
    <w:rsid w:val="002A7D72"/>
    <w:rsid w:val="002B2456"/>
    <w:rsid w:val="002B26DA"/>
    <w:rsid w:val="002B3874"/>
    <w:rsid w:val="002B6DDA"/>
    <w:rsid w:val="002B7D3B"/>
    <w:rsid w:val="002C1305"/>
    <w:rsid w:val="002C181B"/>
    <w:rsid w:val="002C53C2"/>
    <w:rsid w:val="002D1B90"/>
    <w:rsid w:val="002D1F07"/>
    <w:rsid w:val="002D2BD8"/>
    <w:rsid w:val="002D448F"/>
    <w:rsid w:val="002D5C98"/>
    <w:rsid w:val="002D5C9F"/>
    <w:rsid w:val="002D683F"/>
    <w:rsid w:val="002D6B6B"/>
    <w:rsid w:val="002E038B"/>
    <w:rsid w:val="002E4872"/>
    <w:rsid w:val="002E5134"/>
    <w:rsid w:val="002E645F"/>
    <w:rsid w:val="002E7067"/>
    <w:rsid w:val="002F14AB"/>
    <w:rsid w:val="002F2744"/>
    <w:rsid w:val="002F32AA"/>
    <w:rsid w:val="002F3F88"/>
    <w:rsid w:val="002F4F46"/>
    <w:rsid w:val="002F7247"/>
    <w:rsid w:val="00300F52"/>
    <w:rsid w:val="00301C21"/>
    <w:rsid w:val="00304E40"/>
    <w:rsid w:val="0030577B"/>
    <w:rsid w:val="003058CB"/>
    <w:rsid w:val="00306A08"/>
    <w:rsid w:val="0030757B"/>
    <w:rsid w:val="00310FC5"/>
    <w:rsid w:val="0031112F"/>
    <w:rsid w:val="00311CA2"/>
    <w:rsid w:val="00312AF3"/>
    <w:rsid w:val="003170C3"/>
    <w:rsid w:val="003178C5"/>
    <w:rsid w:val="00320A81"/>
    <w:rsid w:val="00320E63"/>
    <w:rsid w:val="003214C1"/>
    <w:rsid w:val="0032157F"/>
    <w:rsid w:val="00323442"/>
    <w:rsid w:val="0032388F"/>
    <w:rsid w:val="00326079"/>
    <w:rsid w:val="00331A79"/>
    <w:rsid w:val="0033281D"/>
    <w:rsid w:val="0033302B"/>
    <w:rsid w:val="00333791"/>
    <w:rsid w:val="00334B17"/>
    <w:rsid w:val="0033520B"/>
    <w:rsid w:val="0033757C"/>
    <w:rsid w:val="00340AAE"/>
    <w:rsid w:val="003420C9"/>
    <w:rsid w:val="00342F31"/>
    <w:rsid w:val="00346DBD"/>
    <w:rsid w:val="003505A7"/>
    <w:rsid w:val="00351253"/>
    <w:rsid w:val="00352032"/>
    <w:rsid w:val="003550E7"/>
    <w:rsid w:val="00356601"/>
    <w:rsid w:val="003600C6"/>
    <w:rsid w:val="003600D2"/>
    <w:rsid w:val="00361424"/>
    <w:rsid w:val="003616DA"/>
    <w:rsid w:val="00361D95"/>
    <w:rsid w:val="00362489"/>
    <w:rsid w:val="00362589"/>
    <w:rsid w:val="003660DF"/>
    <w:rsid w:val="003668E4"/>
    <w:rsid w:val="003675FE"/>
    <w:rsid w:val="00367957"/>
    <w:rsid w:val="00370438"/>
    <w:rsid w:val="003720B4"/>
    <w:rsid w:val="003730B5"/>
    <w:rsid w:val="003749B4"/>
    <w:rsid w:val="0037709F"/>
    <w:rsid w:val="00377229"/>
    <w:rsid w:val="00380161"/>
    <w:rsid w:val="00383C2F"/>
    <w:rsid w:val="00384514"/>
    <w:rsid w:val="00385A2E"/>
    <w:rsid w:val="003911C9"/>
    <w:rsid w:val="0039352E"/>
    <w:rsid w:val="003937BB"/>
    <w:rsid w:val="00394ED6"/>
    <w:rsid w:val="003961D8"/>
    <w:rsid w:val="003961FF"/>
    <w:rsid w:val="00397400"/>
    <w:rsid w:val="003A2BF5"/>
    <w:rsid w:val="003A50E3"/>
    <w:rsid w:val="003B0428"/>
    <w:rsid w:val="003B1916"/>
    <w:rsid w:val="003B3C5F"/>
    <w:rsid w:val="003B4ADB"/>
    <w:rsid w:val="003B6BC8"/>
    <w:rsid w:val="003B7293"/>
    <w:rsid w:val="003C128A"/>
    <w:rsid w:val="003C33C8"/>
    <w:rsid w:val="003C7ABE"/>
    <w:rsid w:val="003C7F3D"/>
    <w:rsid w:val="003D12C1"/>
    <w:rsid w:val="003D2185"/>
    <w:rsid w:val="003D2397"/>
    <w:rsid w:val="003D2C20"/>
    <w:rsid w:val="003D3175"/>
    <w:rsid w:val="003D387C"/>
    <w:rsid w:val="003D4670"/>
    <w:rsid w:val="003D4C03"/>
    <w:rsid w:val="003D4F90"/>
    <w:rsid w:val="003D54CB"/>
    <w:rsid w:val="003E005D"/>
    <w:rsid w:val="003E343B"/>
    <w:rsid w:val="003E6BFB"/>
    <w:rsid w:val="003E7633"/>
    <w:rsid w:val="003E7B88"/>
    <w:rsid w:val="003F03CA"/>
    <w:rsid w:val="003F10B6"/>
    <w:rsid w:val="003F1AA3"/>
    <w:rsid w:val="003F353B"/>
    <w:rsid w:val="003F3D99"/>
    <w:rsid w:val="003F5D0C"/>
    <w:rsid w:val="004005B7"/>
    <w:rsid w:val="00400B9E"/>
    <w:rsid w:val="00401F22"/>
    <w:rsid w:val="00401F7D"/>
    <w:rsid w:val="004038BB"/>
    <w:rsid w:val="00406A00"/>
    <w:rsid w:val="00412032"/>
    <w:rsid w:val="00412DEA"/>
    <w:rsid w:val="00413097"/>
    <w:rsid w:val="004163FA"/>
    <w:rsid w:val="0041729C"/>
    <w:rsid w:val="0041793C"/>
    <w:rsid w:val="00420DA8"/>
    <w:rsid w:val="0042219A"/>
    <w:rsid w:val="004225ED"/>
    <w:rsid w:val="004245DE"/>
    <w:rsid w:val="00426A46"/>
    <w:rsid w:val="00427616"/>
    <w:rsid w:val="00427C11"/>
    <w:rsid w:val="004300DD"/>
    <w:rsid w:val="00431DED"/>
    <w:rsid w:val="00431EFA"/>
    <w:rsid w:val="00433C56"/>
    <w:rsid w:val="0043437F"/>
    <w:rsid w:val="004346F1"/>
    <w:rsid w:val="00434F28"/>
    <w:rsid w:val="00435445"/>
    <w:rsid w:val="00436106"/>
    <w:rsid w:val="00443CA3"/>
    <w:rsid w:val="00446FCC"/>
    <w:rsid w:val="004509EB"/>
    <w:rsid w:val="00450AFA"/>
    <w:rsid w:val="00453C14"/>
    <w:rsid w:val="00460E15"/>
    <w:rsid w:val="004631F5"/>
    <w:rsid w:val="00470F8B"/>
    <w:rsid w:val="0047203B"/>
    <w:rsid w:val="00472D18"/>
    <w:rsid w:val="0047505E"/>
    <w:rsid w:val="004759E9"/>
    <w:rsid w:val="0047632B"/>
    <w:rsid w:val="00480DF4"/>
    <w:rsid w:val="0048286D"/>
    <w:rsid w:val="00482976"/>
    <w:rsid w:val="00483F2E"/>
    <w:rsid w:val="004873AB"/>
    <w:rsid w:val="00487705"/>
    <w:rsid w:val="00490896"/>
    <w:rsid w:val="004928F0"/>
    <w:rsid w:val="004941DD"/>
    <w:rsid w:val="00494D37"/>
    <w:rsid w:val="00495186"/>
    <w:rsid w:val="0049678D"/>
    <w:rsid w:val="004A2A2E"/>
    <w:rsid w:val="004A55D2"/>
    <w:rsid w:val="004A5A9C"/>
    <w:rsid w:val="004A769B"/>
    <w:rsid w:val="004B408F"/>
    <w:rsid w:val="004B40EB"/>
    <w:rsid w:val="004B7BB7"/>
    <w:rsid w:val="004C0880"/>
    <w:rsid w:val="004C0D0E"/>
    <w:rsid w:val="004C188D"/>
    <w:rsid w:val="004C2051"/>
    <w:rsid w:val="004C6AF2"/>
    <w:rsid w:val="004C73C8"/>
    <w:rsid w:val="004C7D3B"/>
    <w:rsid w:val="004D0BA4"/>
    <w:rsid w:val="004D224C"/>
    <w:rsid w:val="004D2931"/>
    <w:rsid w:val="004D2E28"/>
    <w:rsid w:val="004D3894"/>
    <w:rsid w:val="004D3A3C"/>
    <w:rsid w:val="004D3F6A"/>
    <w:rsid w:val="004D41D2"/>
    <w:rsid w:val="004D53F9"/>
    <w:rsid w:val="004D6C9F"/>
    <w:rsid w:val="004E1535"/>
    <w:rsid w:val="004E1E86"/>
    <w:rsid w:val="004E277A"/>
    <w:rsid w:val="004E3F16"/>
    <w:rsid w:val="004E464D"/>
    <w:rsid w:val="004E5A31"/>
    <w:rsid w:val="004E5C3D"/>
    <w:rsid w:val="004E5D10"/>
    <w:rsid w:val="004F0C3F"/>
    <w:rsid w:val="004F1A0C"/>
    <w:rsid w:val="004F2326"/>
    <w:rsid w:val="004F2756"/>
    <w:rsid w:val="004F5830"/>
    <w:rsid w:val="004F6DD4"/>
    <w:rsid w:val="00500316"/>
    <w:rsid w:val="00500A58"/>
    <w:rsid w:val="005028AA"/>
    <w:rsid w:val="005032CA"/>
    <w:rsid w:val="0050576C"/>
    <w:rsid w:val="00506F38"/>
    <w:rsid w:val="0051170B"/>
    <w:rsid w:val="00513813"/>
    <w:rsid w:val="005155C8"/>
    <w:rsid w:val="00515854"/>
    <w:rsid w:val="00516D7B"/>
    <w:rsid w:val="00523701"/>
    <w:rsid w:val="0052556F"/>
    <w:rsid w:val="005276B9"/>
    <w:rsid w:val="005278C0"/>
    <w:rsid w:val="005278F7"/>
    <w:rsid w:val="00531823"/>
    <w:rsid w:val="005318C0"/>
    <w:rsid w:val="00535721"/>
    <w:rsid w:val="0053652B"/>
    <w:rsid w:val="00541383"/>
    <w:rsid w:val="00541980"/>
    <w:rsid w:val="005422CC"/>
    <w:rsid w:val="00545465"/>
    <w:rsid w:val="0054701E"/>
    <w:rsid w:val="00550918"/>
    <w:rsid w:val="00552018"/>
    <w:rsid w:val="00552523"/>
    <w:rsid w:val="00553AB5"/>
    <w:rsid w:val="00560AD9"/>
    <w:rsid w:val="00560E44"/>
    <w:rsid w:val="00561101"/>
    <w:rsid w:val="005611E5"/>
    <w:rsid w:val="005618A2"/>
    <w:rsid w:val="005629DA"/>
    <w:rsid w:val="00564097"/>
    <w:rsid w:val="00564AE1"/>
    <w:rsid w:val="00565368"/>
    <w:rsid w:val="005679C1"/>
    <w:rsid w:val="00570508"/>
    <w:rsid w:val="00570A33"/>
    <w:rsid w:val="00571558"/>
    <w:rsid w:val="00571FE0"/>
    <w:rsid w:val="00573FAE"/>
    <w:rsid w:val="00575BA6"/>
    <w:rsid w:val="005762E8"/>
    <w:rsid w:val="00577835"/>
    <w:rsid w:val="00577EDB"/>
    <w:rsid w:val="00580048"/>
    <w:rsid w:val="00580316"/>
    <w:rsid w:val="00581CB5"/>
    <w:rsid w:val="005823BE"/>
    <w:rsid w:val="00584C87"/>
    <w:rsid w:val="00585E20"/>
    <w:rsid w:val="00586DE6"/>
    <w:rsid w:val="00587072"/>
    <w:rsid w:val="0059154C"/>
    <w:rsid w:val="005916DE"/>
    <w:rsid w:val="00595A70"/>
    <w:rsid w:val="00597AB9"/>
    <w:rsid w:val="005A0541"/>
    <w:rsid w:val="005A0EAC"/>
    <w:rsid w:val="005A1E90"/>
    <w:rsid w:val="005A2D82"/>
    <w:rsid w:val="005A5E36"/>
    <w:rsid w:val="005A5F14"/>
    <w:rsid w:val="005B02CC"/>
    <w:rsid w:val="005B0D18"/>
    <w:rsid w:val="005B131B"/>
    <w:rsid w:val="005B2DD7"/>
    <w:rsid w:val="005B3B74"/>
    <w:rsid w:val="005B3E0B"/>
    <w:rsid w:val="005B43DD"/>
    <w:rsid w:val="005B661C"/>
    <w:rsid w:val="005B6886"/>
    <w:rsid w:val="005B769A"/>
    <w:rsid w:val="005B7CC9"/>
    <w:rsid w:val="005C16B5"/>
    <w:rsid w:val="005C16EC"/>
    <w:rsid w:val="005C1F6A"/>
    <w:rsid w:val="005C24A7"/>
    <w:rsid w:val="005C2BD4"/>
    <w:rsid w:val="005C47FD"/>
    <w:rsid w:val="005C6371"/>
    <w:rsid w:val="005D2B77"/>
    <w:rsid w:val="005D5FC8"/>
    <w:rsid w:val="005D63B5"/>
    <w:rsid w:val="005D6ED3"/>
    <w:rsid w:val="005E0B8F"/>
    <w:rsid w:val="005E0C9F"/>
    <w:rsid w:val="005E181C"/>
    <w:rsid w:val="005E2021"/>
    <w:rsid w:val="005E33DF"/>
    <w:rsid w:val="005E3F9B"/>
    <w:rsid w:val="005E423E"/>
    <w:rsid w:val="005E4CAD"/>
    <w:rsid w:val="005E59BC"/>
    <w:rsid w:val="005E5E00"/>
    <w:rsid w:val="005E68C8"/>
    <w:rsid w:val="005E7885"/>
    <w:rsid w:val="005F22AD"/>
    <w:rsid w:val="005F36AE"/>
    <w:rsid w:val="005F36E6"/>
    <w:rsid w:val="005F3E43"/>
    <w:rsid w:val="005F43A6"/>
    <w:rsid w:val="005F46B7"/>
    <w:rsid w:val="005F4AF6"/>
    <w:rsid w:val="005F4C3D"/>
    <w:rsid w:val="005F5DA4"/>
    <w:rsid w:val="005F6414"/>
    <w:rsid w:val="005F6AC5"/>
    <w:rsid w:val="005F7924"/>
    <w:rsid w:val="00600CE1"/>
    <w:rsid w:val="006011A0"/>
    <w:rsid w:val="0060216A"/>
    <w:rsid w:val="00604375"/>
    <w:rsid w:val="006050F2"/>
    <w:rsid w:val="006064A1"/>
    <w:rsid w:val="00606706"/>
    <w:rsid w:val="00606C0A"/>
    <w:rsid w:val="006070CE"/>
    <w:rsid w:val="00611BDE"/>
    <w:rsid w:val="006151B8"/>
    <w:rsid w:val="00615741"/>
    <w:rsid w:val="006165BA"/>
    <w:rsid w:val="00616618"/>
    <w:rsid w:val="00616753"/>
    <w:rsid w:val="00616C23"/>
    <w:rsid w:val="0061714B"/>
    <w:rsid w:val="0061756A"/>
    <w:rsid w:val="0062004C"/>
    <w:rsid w:val="00620569"/>
    <w:rsid w:val="00621F91"/>
    <w:rsid w:val="006226FA"/>
    <w:rsid w:val="00625B53"/>
    <w:rsid w:val="006275E6"/>
    <w:rsid w:val="00627DDD"/>
    <w:rsid w:val="006304B7"/>
    <w:rsid w:val="006313C8"/>
    <w:rsid w:val="0063166F"/>
    <w:rsid w:val="00632147"/>
    <w:rsid w:val="006330B6"/>
    <w:rsid w:val="006330CF"/>
    <w:rsid w:val="006344D8"/>
    <w:rsid w:val="006365DF"/>
    <w:rsid w:val="00636B08"/>
    <w:rsid w:val="00645F90"/>
    <w:rsid w:val="006464B7"/>
    <w:rsid w:val="006521C6"/>
    <w:rsid w:val="00652562"/>
    <w:rsid w:val="0065300C"/>
    <w:rsid w:val="00653EB8"/>
    <w:rsid w:val="00654A05"/>
    <w:rsid w:val="00656549"/>
    <w:rsid w:val="006568BC"/>
    <w:rsid w:val="0065732E"/>
    <w:rsid w:val="00657467"/>
    <w:rsid w:val="00660D66"/>
    <w:rsid w:val="00664D9F"/>
    <w:rsid w:val="006657D5"/>
    <w:rsid w:val="006664E3"/>
    <w:rsid w:val="00666F80"/>
    <w:rsid w:val="00667484"/>
    <w:rsid w:val="006716E1"/>
    <w:rsid w:val="006723E5"/>
    <w:rsid w:val="0067320D"/>
    <w:rsid w:val="00674E1C"/>
    <w:rsid w:val="006755BA"/>
    <w:rsid w:val="00676C18"/>
    <w:rsid w:val="006778AA"/>
    <w:rsid w:val="00680DA9"/>
    <w:rsid w:val="006813B1"/>
    <w:rsid w:val="006831A5"/>
    <w:rsid w:val="00683759"/>
    <w:rsid w:val="00683EB8"/>
    <w:rsid w:val="0068676C"/>
    <w:rsid w:val="00687167"/>
    <w:rsid w:val="00693414"/>
    <w:rsid w:val="006A1F78"/>
    <w:rsid w:val="006A5152"/>
    <w:rsid w:val="006A62DF"/>
    <w:rsid w:val="006B2253"/>
    <w:rsid w:val="006B5DBD"/>
    <w:rsid w:val="006B75A3"/>
    <w:rsid w:val="006C24C8"/>
    <w:rsid w:val="006C5021"/>
    <w:rsid w:val="006C5060"/>
    <w:rsid w:val="006C6690"/>
    <w:rsid w:val="006C7437"/>
    <w:rsid w:val="006D06CB"/>
    <w:rsid w:val="006D1250"/>
    <w:rsid w:val="006D2F0E"/>
    <w:rsid w:val="006D3990"/>
    <w:rsid w:val="006D4C13"/>
    <w:rsid w:val="006D6268"/>
    <w:rsid w:val="006D6B2E"/>
    <w:rsid w:val="006D7480"/>
    <w:rsid w:val="006E4459"/>
    <w:rsid w:val="006E530D"/>
    <w:rsid w:val="006E5461"/>
    <w:rsid w:val="006E594A"/>
    <w:rsid w:val="006E78F6"/>
    <w:rsid w:val="006F2F38"/>
    <w:rsid w:val="006F3170"/>
    <w:rsid w:val="006F35E9"/>
    <w:rsid w:val="006F38E3"/>
    <w:rsid w:val="006F4F3D"/>
    <w:rsid w:val="006F5396"/>
    <w:rsid w:val="006F5B10"/>
    <w:rsid w:val="006F5C5C"/>
    <w:rsid w:val="006F786C"/>
    <w:rsid w:val="007009CE"/>
    <w:rsid w:val="0070332C"/>
    <w:rsid w:val="0070440F"/>
    <w:rsid w:val="00705229"/>
    <w:rsid w:val="00705AC3"/>
    <w:rsid w:val="007067C0"/>
    <w:rsid w:val="00713D0B"/>
    <w:rsid w:val="00713D64"/>
    <w:rsid w:val="007141E3"/>
    <w:rsid w:val="007144BD"/>
    <w:rsid w:val="007155D5"/>
    <w:rsid w:val="00715F64"/>
    <w:rsid w:val="00720867"/>
    <w:rsid w:val="00721A20"/>
    <w:rsid w:val="00722B98"/>
    <w:rsid w:val="007237E2"/>
    <w:rsid w:val="007252AA"/>
    <w:rsid w:val="007262A2"/>
    <w:rsid w:val="00727457"/>
    <w:rsid w:val="0073210C"/>
    <w:rsid w:val="00732DCC"/>
    <w:rsid w:val="00734A50"/>
    <w:rsid w:val="00736D4A"/>
    <w:rsid w:val="00740527"/>
    <w:rsid w:val="00742745"/>
    <w:rsid w:val="00743049"/>
    <w:rsid w:val="0074407B"/>
    <w:rsid w:val="00745389"/>
    <w:rsid w:val="00745D23"/>
    <w:rsid w:val="00745E51"/>
    <w:rsid w:val="0074608C"/>
    <w:rsid w:val="00750FFC"/>
    <w:rsid w:val="0075356C"/>
    <w:rsid w:val="00754550"/>
    <w:rsid w:val="00755693"/>
    <w:rsid w:val="0075583A"/>
    <w:rsid w:val="0075586A"/>
    <w:rsid w:val="00761EFA"/>
    <w:rsid w:val="0076394F"/>
    <w:rsid w:val="00763C03"/>
    <w:rsid w:val="00763CC1"/>
    <w:rsid w:val="00764888"/>
    <w:rsid w:val="00764BA5"/>
    <w:rsid w:val="00765CF1"/>
    <w:rsid w:val="00766BD5"/>
    <w:rsid w:val="00770EE3"/>
    <w:rsid w:val="007717CC"/>
    <w:rsid w:val="007728F2"/>
    <w:rsid w:val="007729F9"/>
    <w:rsid w:val="0077389B"/>
    <w:rsid w:val="007750F2"/>
    <w:rsid w:val="00776A91"/>
    <w:rsid w:val="00777688"/>
    <w:rsid w:val="00777FA6"/>
    <w:rsid w:val="00781BE0"/>
    <w:rsid w:val="00783994"/>
    <w:rsid w:val="00783BCD"/>
    <w:rsid w:val="0078464E"/>
    <w:rsid w:val="0078552D"/>
    <w:rsid w:val="0078734C"/>
    <w:rsid w:val="00790AB6"/>
    <w:rsid w:val="00791FFF"/>
    <w:rsid w:val="00794E11"/>
    <w:rsid w:val="00794FDE"/>
    <w:rsid w:val="007956ED"/>
    <w:rsid w:val="007959D0"/>
    <w:rsid w:val="007A068A"/>
    <w:rsid w:val="007A1DC5"/>
    <w:rsid w:val="007A22E5"/>
    <w:rsid w:val="007A5295"/>
    <w:rsid w:val="007A54FE"/>
    <w:rsid w:val="007A743E"/>
    <w:rsid w:val="007A7526"/>
    <w:rsid w:val="007B1134"/>
    <w:rsid w:val="007B15DF"/>
    <w:rsid w:val="007B18E1"/>
    <w:rsid w:val="007B1932"/>
    <w:rsid w:val="007B2748"/>
    <w:rsid w:val="007B2F90"/>
    <w:rsid w:val="007B36C0"/>
    <w:rsid w:val="007B37EA"/>
    <w:rsid w:val="007B4DF2"/>
    <w:rsid w:val="007C054A"/>
    <w:rsid w:val="007C0C24"/>
    <w:rsid w:val="007C19E1"/>
    <w:rsid w:val="007C25AF"/>
    <w:rsid w:val="007C2C61"/>
    <w:rsid w:val="007C7D46"/>
    <w:rsid w:val="007D038E"/>
    <w:rsid w:val="007D0D2D"/>
    <w:rsid w:val="007D2808"/>
    <w:rsid w:val="007D3ACF"/>
    <w:rsid w:val="007D5A8D"/>
    <w:rsid w:val="007E0A11"/>
    <w:rsid w:val="007E2910"/>
    <w:rsid w:val="007E314B"/>
    <w:rsid w:val="007E5883"/>
    <w:rsid w:val="007E58EE"/>
    <w:rsid w:val="007E5A53"/>
    <w:rsid w:val="007E7011"/>
    <w:rsid w:val="007E776C"/>
    <w:rsid w:val="007F269D"/>
    <w:rsid w:val="007F3200"/>
    <w:rsid w:val="007F4D1B"/>
    <w:rsid w:val="007F5416"/>
    <w:rsid w:val="007F6681"/>
    <w:rsid w:val="007F6CF2"/>
    <w:rsid w:val="00800262"/>
    <w:rsid w:val="00801756"/>
    <w:rsid w:val="00801AE0"/>
    <w:rsid w:val="00804393"/>
    <w:rsid w:val="008043F1"/>
    <w:rsid w:val="00806A81"/>
    <w:rsid w:val="008074B7"/>
    <w:rsid w:val="0081148C"/>
    <w:rsid w:val="00812388"/>
    <w:rsid w:val="008123EF"/>
    <w:rsid w:val="00812540"/>
    <w:rsid w:val="008129DC"/>
    <w:rsid w:val="008131EC"/>
    <w:rsid w:val="00814BC5"/>
    <w:rsid w:val="008202E2"/>
    <w:rsid w:val="008204CC"/>
    <w:rsid w:val="0082131A"/>
    <w:rsid w:val="008217B6"/>
    <w:rsid w:val="008246CB"/>
    <w:rsid w:val="00824D7F"/>
    <w:rsid w:val="0082661F"/>
    <w:rsid w:val="008269A3"/>
    <w:rsid w:val="00827B52"/>
    <w:rsid w:val="0083247A"/>
    <w:rsid w:val="008336BA"/>
    <w:rsid w:val="00834E8C"/>
    <w:rsid w:val="008407D2"/>
    <w:rsid w:val="00842343"/>
    <w:rsid w:val="008460D2"/>
    <w:rsid w:val="0084794A"/>
    <w:rsid w:val="00850943"/>
    <w:rsid w:val="00850C09"/>
    <w:rsid w:val="00854DB5"/>
    <w:rsid w:val="00855D25"/>
    <w:rsid w:val="00857A01"/>
    <w:rsid w:val="0086589C"/>
    <w:rsid w:val="00865EC2"/>
    <w:rsid w:val="00866B9A"/>
    <w:rsid w:val="00866CE7"/>
    <w:rsid w:val="00870437"/>
    <w:rsid w:val="00870668"/>
    <w:rsid w:val="00872084"/>
    <w:rsid w:val="0087336C"/>
    <w:rsid w:val="00873506"/>
    <w:rsid w:val="00875808"/>
    <w:rsid w:val="00875B5D"/>
    <w:rsid w:val="00877F10"/>
    <w:rsid w:val="00885AA0"/>
    <w:rsid w:val="00886E8C"/>
    <w:rsid w:val="00887071"/>
    <w:rsid w:val="0088728E"/>
    <w:rsid w:val="00891B96"/>
    <w:rsid w:val="00896C33"/>
    <w:rsid w:val="008A05D6"/>
    <w:rsid w:val="008A0688"/>
    <w:rsid w:val="008A14D2"/>
    <w:rsid w:val="008A2494"/>
    <w:rsid w:val="008A2B47"/>
    <w:rsid w:val="008A36F1"/>
    <w:rsid w:val="008A376C"/>
    <w:rsid w:val="008A44D6"/>
    <w:rsid w:val="008A4A15"/>
    <w:rsid w:val="008A60E5"/>
    <w:rsid w:val="008A6674"/>
    <w:rsid w:val="008A6948"/>
    <w:rsid w:val="008A7169"/>
    <w:rsid w:val="008A7378"/>
    <w:rsid w:val="008B090B"/>
    <w:rsid w:val="008B32BE"/>
    <w:rsid w:val="008B353A"/>
    <w:rsid w:val="008B542D"/>
    <w:rsid w:val="008B6750"/>
    <w:rsid w:val="008B6C22"/>
    <w:rsid w:val="008B72FB"/>
    <w:rsid w:val="008C0EF3"/>
    <w:rsid w:val="008C135F"/>
    <w:rsid w:val="008C14DE"/>
    <w:rsid w:val="008C36F6"/>
    <w:rsid w:val="008C4517"/>
    <w:rsid w:val="008C5822"/>
    <w:rsid w:val="008C5BA0"/>
    <w:rsid w:val="008C614A"/>
    <w:rsid w:val="008C6952"/>
    <w:rsid w:val="008D0816"/>
    <w:rsid w:val="008D2712"/>
    <w:rsid w:val="008D6915"/>
    <w:rsid w:val="008D78B6"/>
    <w:rsid w:val="008D7A4F"/>
    <w:rsid w:val="008E0EF9"/>
    <w:rsid w:val="008E1460"/>
    <w:rsid w:val="008E189F"/>
    <w:rsid w:val="008E4BE5"/>
    <w:rsid w:val="008E4C50"/>
    <w:rsid w:val="008E5F60"/>
    <w:rsid w:val="008F1D74"/>
    <w:rsid w:val="008F3632"/>
    <w:rsid w:val="008F37D8"/>
    <w:rsid w:val="008F3F9C"/>
    <w:rsid w:val="008F446A"/>
    <w:rsid w:val="008F5C58"/>
    <w:rsid w:val="008F6F52"/>
    <w:rsid w:val="008F7D70"/>
    <w:rsid w:val="0090526A"/>
    <w:rsid w:val="0090587B"/>
    <w:rsid w:val="0090670E"/>
    <w:rsid w:val="00910B67"/>
    <w:rsid w:val="009111C2"/>
    <w:rsid w:val="00911973"/>
    <w:rsid w:val="00912F72"/>
    <w:rsid w:val="00915747"/>
    <w:rsid w:val="00920350"/>
    <w:rsid w:val="009208BA"/>
    <w:rsid w:val="00920E81"/>
    <w:rsid w:val="00921E2F"/>
    <w:rsid w:val="00924D22"/>
    <w:rsid w:val="009265B8"/>
    <w:rsid w:val="0093137B"/>
    <w:rsid w:val="00931640"/>
    <w:rsid w:val="00931DC3"/>
    <w:rsid w:val="00932AD5"/>
    <w:rsid w:val="00932F61"/>
    <w:rsid w:val="00934D2C"/>
    <w:rsid w:val="00935448"/>
    <w:rsid w:val="00935B9C"/>
    <w:rsid w:val="00936129"/>
    <w:rsid w:val="0093711A"/>
    <w:rsid w:val="0093722F"/>
    <w:rsid w:val="00937B5B"/>
    <w:rsid w:val="00940C43"/>
    <w:rsid w:val="00942B1E"/>
    <w:rsid w:val="00943393"/>
    <w:rsid w:val="00944373"/>
    <w:rsid w:val="00944B51"/>
    <w:rsid w:val="009472F9"/>
    <w:rsid w:val="009500BF"/>
    <w:rsid w:val="00950F8B"/>
    <w:rsid w:val="00952092"/>
    <w:rsid w:val="00954A8B"/>
    <w:rsid w:val="00955C75"/>
    <w:rsid w:val="0095715B"/>
    <w:rsid w:val="00961CF4"/>
    <w:rsid w:val="009629D1"/>
    <w:rsid w:val="00964AEF"/>
    <w:rsid w:val="0096668A"/>
    <w:rsid w:val="00971C84"/>
    <w:rsid w:val="0097227C"/>
    <w:rsid w:val="00972737"/>
    <w:rsid w:val="00976362"/>
    <w:rsid w:val="00980B44"/>
    <w:rsid w:val="009816F0"/>
    <w:rsid w:val="009819FC"/>
    <w:rsid w:val="0098291B"/>
    <w:rsid w:val="00983EBB"/>
    <w:rsid w:val="009844C3"/>
    <w:rsid w:val="00984887"/>
    <w:rsid w:val="00985689"/>
    <w:rsid w:val="0098610F"/>
    <w:rsid w:val="00986DB1"/>
    <w:rsid w:val="00987A6C"/>
    <w:rsid w:val="009920DF"/>
    <w:rsid w:val="009920EB"/>
    <w:rsid w:val="00996C21"/>
    <w:rsid w:val="00997204"/>
    <w:rsid w:val="00997882"/>
    <w:rsid w:val="00997B8A"/>
    <w:rsid w:val="009A068E"/>
    <w:rsid w:val="009A3A32"/>
    <w:rsid w:val="009A4F26"/>
    <w:rsid w:val="009A58C6"/>
    <w:rsid w:val="009A6D83"/>
    <w:rsid w:val="009A7E98"/>
    <w:rsid w:val="009B060C"/>
    <w:rsid w:val="009B162E"/>
    <w:rsid w:val="009B3B7A"/>
    <w:rsid w:val="009B5DB9"/>
    <w:rsid w:val="009B654E"/>
    <w:rsid w:val="009B6CCD"/>
    <w:rsid w:val="009B6EB6"/>
    <w:rsid w:val="009B7144"/>
    <w:rsid w:val="009C03DE"/>
    <w:rsid w:val="009C0814"/>
    <w:rsid w:val="009C1521"/>
    <w:rsid w:val="009C47A2"/>
    <w:rsid w:val="009C486D"/>
    <w:rsid w:val="009C5E97"/>
    <w:rsid w:val="009C5EA0"/>
    <w:rsid w:val="009C64B1"/>
    <w:rsid w:val="009C6E7F"/>
    <w:rsid w:val="009C7E92"/>
    <w:rsid w:val="009D03FE"/>
    <w:rsid w:val="009D2732"/>
    <w:rsid w:val="009D28F0"/>
    <w:rsid w:val="009D2A83"/>
    <w:rsid w:val="009D3FE3"/>
    <w:rsid w:val="009D46A2"/>
    <w:rsid w:val="009D4DCC"/>
    <w:rsid w:val="009D58C9"/>
    <w:rsid w:val="009D5D4D"/>
    <w:rsid w:val="009D6BC9"/>
    <w:rsid w:val="009D7A74"/>
    <w:rsid w:val="009E1B16"/>
    <w:rsid w:val="009E4801"/>
    <w:rsid w:val="009E6496"/>
    <w:rsid w:val="009E68B0"/>
    <w:rsid w:val="009F01FB"/>
    <w:rsid w:val="009F0B8E"/>
    <w:rsid w:val="009F0BB1"/>
    <w:rsid w:val="009F3BE0"/>
    <w:rsid w:val="009F41C2"/>
    <w:rsid w:val="009F41E2"/>
    <w:rsid w:val="009F65D2"/>
    <w:rsid w:val="009F69BA"/>
    <w:rsid w:val="009F6CFD"/>
    <w:rsid w:val="009F6FB8"/>
    <w:rsid w:val="009F7BBC"/>
    <w:rsid w:val="00A00747"/>
    <w:rsid w:val="00A031CF"/>
    <w:rsid w:val="00A0511D"/>
    <w:rsid w:val="00A05BB5"/>
    <w:rsid w:val="00A07B4C"/>
    <w:rsid w:val="00A12FDE"/>
    <w:rsid w:val="00A1374E"/>
    <w:rsid w:val="00A159CB"/>
    <w:rsid w:val="00A15B45"/>
    <w:rsid w:val="00A16E40"/>
    <w:rsid w:val="00A2056C"/>
    <w:rsid w:val="00A21FDE"/>
    <w:rsid w:val="00A3140C"/>
    <w:rsid w:val="00A341D9"/>
    <w:rsid w:val="00A3555D"/>
    <w:rsid w:val="00A35E02"/>
    <w:rsid w:val="00A364D4"/>
    <w:rsid w:val="00A37AE6"/>
    <w:rsid w:val="00A40CFC"/>
    <w:rsid w:val="00A413CF"/>
    <w:rsid w:val="00A41615"/>
    <w:rsid w:val="00A45AEB"/>
    <w:rsid w:val="00A467DF"/>
    <w:rsid w:val="00A50634"/>
    <w:rsid w:val="00A50E87"/>
    <w:rsid w:val="00A5175B"/>
    <w:rsid w:val="00A52193"/>
    <w:rsid w:val="00A564E5"/>
    <w:rsid w:val="00A56522"/>
    <w:rsid w:val="00A573B3"/>
    <w:rsid w:val="00A61B95"/>
    <w:rsid w:val="00A61D17"/>
    <w:rsid w:val="00A6292D"/>
    <w:rsid w:val="00A63118"/>
    <w:rsid w:val="00A6635B"/>
    <w:rsid w:val="00A66403"/>
    <w:rsid w:val="00A66CBF"/>
    <w:rsid w:val="00A6718F"/>
    <w:rsid w:val="00A7018C"/>
    <w:rsid w:val="00A70A71"/>
    <w:rsid w:val="00A717ED"/>
    <w:rsid w:val="00A71CA7"/>
    <w:rsid w:val="00A725C2"/>
    <w:rsid w:val="00A72C81"/>
    <w:rsid w:val="00A72DF1"/>
    <w:rsid w:val="00A74EEA"/>
    <w:rsid w:val="00A75179"/>
    <w:rsid w:val="00A763C3"/>
    <w:rsid w:val="00A76DA2"/>
    <w:rsid w:val="00A805D3"/>
    <w:rsid w:val="00A85DD0"/>
    <w:rsid w:val="00A86765"/>
    <w:rsid w:val="00A867D9"/>
    <w:rsid w:val="00A9112C"/>
    <w:rsid w:val="00A933B0"/>
    <w:rsid w:val="00A947E0"/>
    <w:rsid w:val="00A94A5E"/>
    <w:rsid w:val="00A96659"/>
    <w:rsid w:val="00A96F35"/>
    <w:rsid w:val="00A978BC"/>
    <w:rsid w:val="00AA3912"/>
    <w:rsid w:val="00AA4245"/>
    <w:rsid w:val="00AA697D"/>
    <w:rsid w:val="00AA77EC"/>
    <w:rsid w:val="00AB17C7"/>
    <w:rsid w:val="00AB2288"/>
    <w:rsid w:val="00AB5822"/>
    <w:rsid w:val="00AB5B18"/>
    <w:rsid w:val="00AB5B5C"/>
    <w:rsid w:val="00AB714C"/>
    <w:rsid w:val="00AB7B7E"/>
    <w:rsid w:val="00AC11D4"/>
    <w:rsid w:val="00AC3DB3"/>
    <w:rsid w:val="00AC559C"/>
    <w:rsid w:val="00AC6BFD"/>
    <w:rsid w:val="00AC7BC5"/>
    <w:rsid w:val="00AC7E08"/>
    <w:rsid w:val="00AD1509"/>
    <w:rsid w:val="00AD3E60"/>
    <w:rsid w:val="00AD4E1F"/>
    <w:rsid w:val="00AD6B84"/>
    <w:rsid w:val="00AD7DB1"/>
    <w:rsid w:val="00AE0214"/>
    <w:rsid w:val="00AE263C"/>
    <w:rsid w:val="00AE2B54"/>
    <w:rsid w:val="00AE3324"/>
    <w:rsid w:val="00AE394A"/>
    <w:rsid w:val="00AE5868"/>
    <w:rsid w:val="00AF17B8"/>
    <w:rsid w:val="00AF27F4"/>
    <w:rsid w:val="00AF2AC8"/>
    <w:rsid w:val="00AF2B10"/>
    <w:rsid w:val="00AF2C26"/>
    <w:rsid w:val="00B02690"/>
    <w:rsid w:val="00B0461E"/>
    <w:rsid w:val="00B06C79"/>
    <w:rsid w:val="00B0723B"/>
    <w:rsid w:val="00B079B5"/>
    <w:rsid w:val="00B07BDB"/>
    <w:rsid w:val="00B10A08"/>
    <w:rsid w:val="00B111E8"/>
    <w:rsid w:val="00B123A0"/>
    <w:rsid w:val="00B12D8C"/>
    <w:rsid w:val="00B1316A"/>
    <w:rsid w:val="00B1482E"/>
    <w:rsid w:val="00B14F11"/>
    <w:rsid w:val="00B17BA7"/>
    <w:rsid w:val="00B17D36"/>
    <w:rsid w:val="00B22864"/>
    <w:rsid w:val="00B22C8C"/>
    <w:rsid w:val="00B248B4"/>
    <w:rsid w:val="00B24B23"/>
    <w:rsid w:val="00B25488"/>
    <w:rsid w:val="00B26DA0"/>
    <w:rsid w:val="00B27FC2"/>
    <w:rsid w:val="00B329CA"/>
    <w:rsid w:val="00B33CB9"/>
    <w:rsid w:val="00B34243"/>
    <w:rsid w:val="00B35D53"/>
    <w:rsid w:val="00B3641F"/>
    <w:rsid w:val="00B37BF5"/>
    <w:rsid w:val="00B40D8A"/>
    <w:rsid w:val="00B45D24"/>
    <w:rsid w:val="00B464E3"/>
    <w:rsid w:val="00B47AA3"/>
    <w:rsid w:val="00B47E0C"/>
    <w:rsid w:val="00B5249F"/>
    <w:rsid w:val="00B554BF"/>
    <w:rsid w:val="00B55626"/>
    <w:rsid w:val="00B600BC"/>
    <w:rsid w:val="00B609C3"/>
    <w:rsid w:val="00B61298"/>
    <w:rsid w:val="00B6393F"/>
    <w:rsid w:val="00B63C0A"/>
    <w:rsid w:val="00B67CF1"/>
    <w:rsid w:val="00B70531"/>
    <w:rsid w:val="00B7170F"/>
    <w:rsid w:val="00B71DF0"/>
    <w:rsid w:val="00B727FD"/>
    <w:rsid w:val="00B72C12"/>
    <w:rsid w:val="00B757F8"/>
    <w:rsid w:val="00B82050"/>
    <w:rsid w:val="00B8296C"/>
    <w:rsid w:val="00B835CC"/>
    <w:rsid w:val="00B8401A"/>
    <w:rsid w:val="00B8428B"/>
    <w:rsid w:val="00B91ACE"/>
    <w:rsid w:val="00B92B78"/>
    <w:rsid w:val="00B94E53"/>
    <w:rsid w:val="00B97740"/>
    <w:rsid w:val="00B97A41"/>
    <w:rsid w:val="00BA0797"/>
    <w:rsid w:val="00BA1CCB"/>
    <w:rsid w:val="00BA538C"/>
    <w:rsid w:val="00BB1165"/>
    <w:rsid w:val="00BB1357"/>
    <w:rsid w:val="00BB2B61"/>
    <w:rsid w:val="00BC215F"/>
    <w:rsid w:val="00BC2758"/>
    <w:rsid w:val="00BC42CD"/>
    <w:rsid w:val="00BC598A"/>
    <w:rsid w:val="00BC63EC"/>
    <w:rsid w:val="00BD3426"/>
    <w:rsid w:val="00BD4CB9"/>
    <w:rsid w:val="00BD5702"/>
    <w:rsid w:val="00BD5BC5"/>
    <w:rsid w:val="00BD6A24"/>
    <w:rsid w:val="00BD7E1B"/>
    <w:rsid w:val="00BE0254"/>
    <w:rsid w:val="00BE0FEA"/>
    <w:rsid w:val="00BE307B"/>
    <w:rsid w:val="00BE30B1"/>
    <w:rsid w:val="00BE3458"/>
    <w:rsid w:val="00BE34AC"/>
    <w:rsid w:val="00BE3691"/>
    <w:rsid w:val="00BE4881"/>
    <w:rsid w:val="00BE5B50"/>
    <w:rsid w:val="00BE6C4A"/>
    <w:rsid w:val="00BE6EE4"/>
    <w:rsid w:val="00BE76FE"/>
    <w:rsid w:val="00BF3139"/>
    <w:rsid w:val="00BF45BB"/>
    <w:rsid w:val="00BF6A98"/>
    <w:rsid w:val="00BF7AC7"/>
    <w:rsid w:val="00C003AD"/>
    <w:rsid w:val="00C0104F"/>
    <w:rsid w:val="00C02C95"/>
    <w:rsid w:val="00C03D58"/>
    <w:rsid w:val="00C04A61"/>
    <w:rsid w:val="00C0561C"/>
    <w:rsid w:val="00C065EF"/>
    <w:rsid w:val="00C07BAF"/>
    <w:rsid w:val="00C10CEE"/>
    <w:rsid w:val="00C121AC"/>
    <w:rsid w:val="00C12788"/>
    <w:rsid w:val="00C1297A"/>
    <w:rsid w:val="00C12CC0"/>
    <w:rsid w:val="00C130AF"/>
    <w:rsid w:val="00C13219"/>
    <w:rsid w:val="00C136E3"/>
    <w:rsid w:val="00C15234"/>
    <w:rsid w:val="00C17F64"/>
    <w:rsid w:val="00C201C1"/>
    <w:rsid w:val="00C201FA"/>
    <w:rsid w:val="00C20A35"/>
    <w:rsid w:val="00C23EB4"/>
    <w:rsid w:val="00C247DC"/>
    <w:rsid w:val="00C25322"/>
    <w:rsid w:val="00C3168B"/>
    <w:rsid w:val="00C32427"/>
    <w:rsid w:val="00C33E7C"/>
    <w:rsid w:val="00C34F45"/>
    <w:rsid w:val="00C3508F"/>
    <w:rsid w:val="00C36FFA"/>
    <w:rsid w:val="00C37B33"/>
    <w:rsid w:val="00C41F5B"/>
    <w:rsid w:val="00C468DF"/>
    <w:rsid w:val="00C46B19"/>
    <w:rsid w:val="00C5057A"/>
    <w:rsid w:val="00C52B77"/>
    <w:rsid w:val="00C53D59"/>
    <w:rsid w:val="00C60D09"/>
    <w:rsid w:val="00C64B8F"/>
    <w:rsid w:val="00C64BC5"/>
    <w:rsid w:val="00C65950"/>
    <w:rsid w:val="00C712F7"/>
    <w:rsid w:val="00C71CD9"/>
    <w:rsid w:val="00C71E1E"/>
    <w:rsid w:val="00C72122"/>
    <w:rsid w:val="00C73228"/>
    <w:rsid w:val="00C73AC3"/>
    <w:rsid w:val="00C76787"/>
    <w:rsid w:val="00C77DBA"/>
    <w:rsid w:val="00C86C9F"/>
    <w:rsid w:val="00C87874"/>
    <w:rsid w:val="00C90306"/>
    <w:rsid w:val="00C903C6"/>
    <w:rsid w:val="00C907B3"/>
    <w:rsid w:val="00C92216"/>
    <w:rsid w:val="00C922E6"/>
    <w:rsid w:val="00C947C7"/>
    <w:rsid w:val="00C94A90"/>
    <w:rsid w:val="00C9520A"/>
    <w:rsid w:val="00C9671D"/>
    <w:rsid w:val="00CA03D5"/>
    <w:rsid w:val="00CA10EE"/>
    <w:rsid w:val="00CA1932"/>
    <w:rsid w:val="00CA19CC"/>
    <w:rsid w:val="00CA2511"/>
    <w:rsid w:val="00CA3707"/>
    <w:rsid w:val="00CA48FD"/>
    <w:rsid w:val="00CA6BB9"/>
    <w:rsid w:val="00CB0B4E"/>
    <w:rsid w:val="00CB249E"/>
    <w:rsid w:val="00CB2956"/>
    <w:rsid w:val="00CB76D0"/>
    <w:rsid w:val="00CC0118"/>
    <w:rsid w:val="00CC1687"/>
    <w:rsid w:val="00CC1AE7"/>
    <w:rsid w:val="00CC1B21"/>
    <w:rsid w:val="00CC259F"/>
    <w:rsid w:val="00CC33BD"/>
    <w:rsid w:val="00CC7065"/>
    <w:rsid w:val="00CC7670"/>
    <w:rsid w:val="00CD135C"/>
    <w:rsid w:val="00CD237D"/>
    <w:rsid w:val="00CD24E8"/>
    <w:rsid w:val="00CD69ED"/>
    <w:rsid w:val="00CD7514"/>
    <w:rsid w:val="00CD7D07"/>
    <w:rsid w:val="00CE545B"/>
    <w:rsid w:val="00CE6631"/>
    <w:rsid w:val="00CE7411"/>
    <w:rsid w:val="00CE79DA"/>
    <w:rsid w:val="00CE7EF7"/>
    <w:rsid w:val="00CF23AB"/>
    <w:rsid w:val="00CF52AB"/>
    <w:rsid w:val="00CF678D"/>
    <w:rsid w:val="00CF7274"/>
    <w:rsid w:val="00CF7B26"/>
    <w:rsid w:val="00D010D4"/>
    <w:rsid w:val="00D050C9"/>
    <w:rsid w:val="00D0534D"/>
    <w:rsid w:val="00D05B0B"/>
    <w:rsid w:val="00D10E78"/>
    <w:rsid w:val="00D1174F"/>
    <w:rsid w:val="00D12C25"/>
    <w:rsid w:val="00D12D83"/>
    <w:rsid w:val="00D138A5"/>
    <w:rsid w:val="00D13BF0"/>
    <w:rsid w:val="00D14920"/>
    <w:rsid w:val="00D15787"/>
    <w:rsid w:val="00D15BC4"/>
    <w:rsid w:val="00D1638D"/>
    <w:rsid w:val="00D16F3D"/>
    <w:rsid w:val="00D16F4B"/>
    <w:rsid w:val="00D177D0"/>
    <w:rsid w:val="00D211C0"/>
    <w:rsid w:val="00D2198B"/>
    <w:rsid w:val="00D21AA0"/>
    <w:rsid w:val="00D21C17"/>
    <w:rsid w:val="00D21EF8"/>
    <w:rsid w:val="00D245AE"/>
    <w:rsid w:val="00D246E1"/>
    <w:rsid w:val="00D25389"/>
    <w:rsid w:val="00D31237"/>
    <w:rsid w:val="00D35338"/>
    <w:rsid w:val="00D43219"/>
    <w:rsid w:val="00D45B3F"/>
    <w:rsid w:val="00D4649F"/>
    <w:rsid w:val="00D50D54"/>
    <w:rsid w:val="00D55615"/>
    <w:rsid w:val="00D55C1C"/>
    <w:rsid w:val="00D56A87"/>
    <w:rsid w:val="00D57AC1"/>
    <w:rsid w:val="00D6070C"/>
    <w:rsid w:val="00D636F8"/>
    <w:rsid w:val="00D638C0"/>
    <w:rsid w:val="00D64233"/>
    <w:rsid w:val="00D64493"/>
    <w:rsid w:val="00D648C7"/>
    <w:rsid w:val="00D6499D"/>
    <w:rsid w:val="00D64DF8"/>
    <w:rsid w:val="00D64EB4"/>
    <w:rsid w:val="00D65A57"/>
    <w:rsid w:val="00D66308"/>
    <w:rsid w:val="00D66CD8"/>
    <w:rsid w:val="00D71053"/>
    <w:rsid w:val="00D737A4"/>
    <w:rsid w:val="00D73B56"/>
    <w:rsid w:val="00D74D5D"/>
    <w:rsid w:val="00D75A78"/>
    <w:rsid w:val="00D75E72"/>
    <w:rsid w:val="00D778F1"/>
    <w:rsid w:val="00D802E4"/>
    <w:rsid w:val="00D810C2"/>
    <w:rsid w:val="00D845DD"/>
    <w:rsid w:val="00D849DA"/>
    <w:rsid w:val="00D84A76"/>
    <w:rsid w:val="00D84F7D"/>
    <w:rsid w:val="00D852EF"/>
    <w:rsid w:val="00D87DF2"/>
    <w:rsid w:val="00D87E74"/>
    <w:rsid w:val="00D90A11"/>
    <w:rsid w:val="00D91418"/>
    <w:rsid w:val="00D943FC"/>
    <w:rsid w:val="00D95515"/>
    <w:rsid w:val="00D95852"/>
    <w:rsid w:val="00D95AE3"/>
    <w:rsid w:val="00D97024"/>
    <w:rsid w:val="00DA1B43"/>
    <w:rsid w:val="00DA2DF7"/>
    <w:rsid w:val="00DA691C"/>
    <w:rsid w:val="00DA7E4D"/>
    <w:rsid w:val="00DB19F3"/>
    <w:rsid w:val="00DB38EA"/>
    <w:rsid w:val="00DB3CB7"/>
    <w:rsid w:val="00DB3F94"/>
    <w:rsid w:val="00DB48C8"/>
    <w:rsid w:val="00DC3C39"/>
    <w:rsid w:val="00DC5718"/>
    <w:rsid w:val="00DC5F73"/>
    <w:rsid w:val="00DD679A"/>
    <w:rsid w:val="00DD6F58"/>
    <w:rsid w:val="00DE0215"/>
    <w:rsid w:val="00DE0892"/>
    <w:rsid w:val="00DE2293"/>
    <w:rsid w:val="00DE3A08"/>
    <w:rsid w:val="00DE3E57"/>
    <w:rsid w:val="00DE5F74"/>
    <w:rsid w:val="00DE7931"/>
    <w:rsid w:val="00DF01BE"/>
    <w:rsid w:val="00DF6474"/>
    <w:rsid w:val="00E00DE3"/>
    <w:rsid w:val="00E0212A"/>
    <w:rsid w:val="00E02400"/>
    <w:rsid w:val="00E028AC"/>
    <w:rsid w:val="00E03B41"/>
    <w:rsid w:val="00E04F5F"/>
    <w:rsid w:val="00E0500B"/>
    <w:rsid w:val="00E05EAB"/>
    <w:rsid w:val="00E068A1"/>
    <w:rsid w:val="00E068EB"/>
    <w:rsid w:val="00E106F8"/>
    <w:rsid w:val="00E111A3"/>
    <w:rsid w:val="00E111BA"/>
    <w:rsid w:val="00E116F5"/>
    <w:rsid w:val="00E11A3F"/>
    <w:rsid w:val="00E129A5"/>
    <w:rsid w:val="00E12F08"/>
    <w:rsid w:val="00E14259"/>
    <w:rsid w:val="00E142B9"/>
    <w:rsid w:val="00E1446C"/>
    <w:rsid w:val="00E145C5"/>
    <w:rsid w:val="00E14A00"/>
    <w:rsid w:val="00E17B3A"/>
    <w:rsid w:val="00E202DD"/>
    <w:rsid w:val="00E21127"/>
    <w:rsid w:val="00E22549"/>
    <w:rsid w:val="00E22C32"/>
    <w:rsid w:val="00E2373D"/>
    <w:rsid w:val="00E23F13"/>
    <w:rsid w:val="00E250B5"/>
    <w:rsid w:val="00E26368"/>
    <w:rsid w:val="00E2684E"/>
    <w:rsid w:val="00E3049C"/>
    <w:rsid w:val="00E3256F"/>
    <w:rsid w:val="00E33DD3"/>
    <w:rsid w:val="00E36DFA"/>
    <w:rsid w:val="00E40FF8"/>
    <w:rsid w:val="00E422B2"/>
    <w:rsid w:val="00E42302"/>
    <w:rsid w:val="00E4470B"/>
    <w:rsid w:val="00E4654B"/>
    <w:rsid w:val="00E4788E"/>
    <w:rsid w:val="00E504A5"/>
    <w:rsid w:val="00E5133C"/>
    <w:rsid w:val="00E5360E"/>
    <w:rsid w:val="00E54B49"/>
    <w:rsid w:val="00E54BAE"/>
    <w:rsid w:val="00E55A0C"/>
    <w:rsid w:val="00E56B99"/>
    <w:rsid w:val="00E57E02"/>
    <w:rsid w:val="00E60DD4"/>
    <w:rsid w:val="00E61511"/>
    <w:rsid w:val="00E61694"/>
    <w:rsid w:val="00E61752"/>
    <w:rsid w:val="00E62BB6"/>
    <w:rsid w:val="00E63B4D"/>
    <w:rsid w:val="00E67746"/>
    <w:rsid w:val="00E677ED"/>
    <w:rsid w:val="00E71D43"/>
    <w:rsid w:val="00E71D6A"/>
    <w:rsid w:val="00E723C9"/>
    <w:rsid w:val="00E72A0F"/>
    <w:rsid w:val="00E75B50"/>
    <w:rsid w:val="00E77A87"/>
    <w:rsid w:val="00E81674"/>
    <w:rsid w:val="00E82E40"/>
    <w:rsid w:val="00E83553"/>
    <w:rsid w:val="00E83975"/>
    <w:rsid w:val="00E85D5C"/>
    <w:rsid w:val="00E870C2"/>
    <w:rsid w:val="00E875F4"/>
    <w:rsid w:val="00E87F8B"/>
    <w:rsid w:val="00E90034"/>
    <w:rsid w:val="00E905B5"/>
    <w:rsid w:val="00E907A8"/>
    <w:rsid w:val="00E90F50"/>
    <w:rsid w:val="00E91C1B"/>
    <w:rsid w:val="00E92F1B"/>
    <w:rsid w:val="00E97C6B"/>
    <w:rsid w:val="00EA258D"/>
    <w:rsid w:val="00EA3280"/>
    <w:rsid w:val="00EA6EC1"/>
    <w:rsid w:val="00EA7624"/>
    <w:rsid w:val="00EA7779"/>
    <w:rsid w:val="00EB1156"/>
    <w:rsid w:val="00EB285D"/>
    <w:rsid w:val="00EB39D2"/>
    <w:rsid w:val="00EB3D81"/>
    <w:rsid w:val="00EB79E5"/>
    <w:rsid w:val="00EB7B0A"/>
    <w:rsid w:val="00EC25E1"/>
    <w:rsid w:val="00EC3631"/>
    <w:rsid w:val="00EC3B25"/>
    <w:rsid w:val="00EC5816"/>
    <w:rsid w:val="00EC71C4"/>
    <w:rsid w:val="00ED16EE"/>
    <w:rsid w:val="00ED1977"/>
    <w:rsid w:val="00ED533A"/>
    <w:rsid w:val="00ED7BD7"/>
    <w:rsid w:val="00EE0257"/>
    <w:rsid w:val="00EE1CFE"/>
    <w:rsid w:val="00EE3BC0"/>
    <w:rsid w:val="00EE555D"/>
    <w:rsid w:val="00EE62BA"/>
    <w:rsid w:val="00EE7F31"/>
    <w:rsid w:val="00EF65B3"/>
    <w:rsid w:val="00EF6829"/>
    <w:rsid w:val="00EF6FC5"/>
    <w:rsid w:val="00EF77A0"/>
    <w:rsid w:val="00F00D78"/>
    <w:rsid w:val="00F01E93"/>
    <w:rsid w:val="00F0543C"/>
    <w:rsid w:val="00F05678"/>
    <w:rsid w:val="00F06073"/>
    <w:rsid w:val="00F0743B"/>
    <w:rsid w:val="00F10E9D"/>
    <w:rsid w:val="00F121C2"/>
    <w:rsid w:val="00F1251E"/>
    <w:rsid w:val="00F126E4"/>
    <w:rsid w:val="00F13435"/>
    <w:rsid w:val="00F13F71"/>
    <w:rsid w:val="00F1481B"/>
    <w:rsid w:val="00F1592A"/>
    <w:rsid w:val="00F16EA4"/>
    <w:rsid w:val="00F177F0"/>
    <w:rsid w:val="00F20576"/>
    <w:rsid w:val="00F20F07"/>
    <w:rsid w:val="00F22278"/>
    <w:rsid w:val="00F22A3C"/>
    <w:rsid w:val="00F246FA"/>
    <w:rsid w:val="00F24D92"/>
    <w:rsid w:val="00F24E81"/>
    <w:rsid w:val="00F300BA"/>
    <w:rsid w:val="00F30F80"/>
    <w:rsid w:val="00F33AD3"/>
    <w:rsid w:val="00F3465B"/>
    <w:rsid w:val="00F4034B"/>
    <w:rsid w:val="00F41AC6"/>
    <w:rsid w:val="00F42A24"/>
    <w:rsid w:val="00F436C2"/>
    <w:rsid w:val="00F4697F"/>
    <w:rsid w:val="00F46F40"/>
    <w:rsid w:val="00F50D96"/>
    <w:rsid w:val="00F54379"/>
    <w:rsid w:val="00F554F7"/>
    <w:rsid w:val="00F60BB1"/>
    <w:rsid w:val="00F61550"/>
    <w:rsid w:val="00F6245C"/>
    <w:rsid w:val="00F642FC"/>
    <w:rsid w:val="00F64C24"/>
    <w:rsid w:val="00F6517C"/>
    <w:rsid w:val="00F66E3F"/>
    <w:rsid w:val="00F66F88"/>
    <w:rsid w:val="00F700AB"/>
    <w:rsid w:val="00F701C7"/>
    <w:rsid w:val="00F723BD"/>
    <w:rsid w:val="00F7270D"/>
    <w:rsid w:val="00F73A5E"/>
    <w:rsid w:val="00F73AAD"/>
    <w:rsid w:val="00F752F7"/>
    <w:rsid w:val="00F776D3"/>
    <w:rsid w:val="00F77BA0"/>
    <w:rsid w:val="00F80801"/>
    <w:rsid w:val="00F81109"/>
    <w:rsid w:val="00F81C55"/>
    <w:rsid w:val="00F83185"/>
    <w:rsid w:val="00F83490"/>
    <w:rsid w:val="00F8362D"/>
    <w:rsid w:val="00F83B61"/>
    <w:rsid w:val="00F84156"/>
    <w:rsid w:val="00F84D98"/>
    <w:rsid w:val="00F85566"/>
    <w:rsid w:val="00F86479"/>
    <w:rsid w:val="00F90E66"/>
    <w:rsid w:val="00F916BA"/>
    <w:rsid w:val="00F91A29"/>
    <w:rsid w:val="00F955FF"/>
    <w:rsid w:val="00FA04A9"/>
    <w:rsid w:val="00FA0A7F"/>
    <w:rsid w:val="00FA1C7D"/>
    <w:rsid w:val="00FA27C1"/>
    <w:rsid w:val="00FA5861"/>
    <w:rsid w:val="00FA7A3B"/>
    <w:rsid w:val="00FB0326"/>
    <w:rsid w:val="00FB2E28"/>
    <w:rsid w:val="00FB3674"/>
    <w:rsid w:val="00FB48EB"/>
    <w:rsid w:val="00FB499D"/>
    <w:rsid w:val="00FB6016"/>
    <w:rsid w:val="00FC052F"/>
    <w:rsid w:val="00FC1573"/>
    <w:rsid w:val="00FC1F23"/>
    <w:rsid w:val="00FC4717"/>
    <w:rsid w:val="00FC68D5"/>
    <w:rsid w:val="00FC77D2"/>
    <w:rsid w:val="00FD14CE"/>
    <w:rsid w:val="00FD1E8E"/>
    <w:rsid w:val="00FD28B3"/>
    <w:rsid w:val="00FD4E3F"/>
    <w:rsid w:val="00FD57CB"/>
    <w:rsid w:val="00FD614E"/>
    <w:rsid w:val="00FD6365"/>
    <w:rsid w:val="00FE0167"/>
    <w:rsid w:val="00FE04C3"/>
    <w:rsid w:val="00FE06AE"/>
    <w:rsid w:val="00FE0877"/>
    <w:rsid w:val="00FE156E"/>
    <w:rsid w:val="00FE1776"/>
    <w:rsid w:val="00FE1FAF"/>
    <w:rsid w:val="00FE45ED"/>
    <w:rsid w:val="00FE4D44"/>
    <w:rsid w:val="00FE5061"/>
    <w:rsid w:val="00FE58CB"/>
    <w:rsid w:val="00FE7093"/>
    <w:rsid w:val="00FE74A7"/>
    <w:rsid w:val="00FF27DE"/>
    <w:rsid w:val="00FF4181"/>
    <w:rsid w:val="00FF4A77"/>
    <w:rsid w:val="00FF5482"/>
    <w:rsid w:val="00FF5605"/>
    <w:rsid w:val="00FF7D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D72EA"/>
  <w15:docId w15:val="{9D8A6E26-70E7-4FB5-A7E5-6424569CB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3">
    <w:name w:val="heading 3"/>
    <w:basedOn w:val="Normal"/>
    <w:link w:val="Heading3Char"/>
    <w:uiPriority w:val="9"/>
    <w:qFormat/>
    <w:rsid w:val="009F69BA"/>
    <w:pPr>
      <w:spacing w:before="100" w:beforeAutospacing="1" w:after="100" w:afterAutospacing="1" w:line="240" w:lineRule="auto"/>
      <w:outlineLvl w:val="2"/>
    </w:pPr>
    <w:rPr>
      <w:rFonts w:ascii="Times New Roman" w:eastAsia="Times New Roman" w:hAnsi="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18C0"/>
    <w:pPr>
      <w:ind w:left="720"/>
      <w:contextualSpacing/>
    </w:pPr>
  </w:style>
  <w:style w:type="character" w:styleId="CommentReference">
    <w:name w:val="annotation reference"/>
    <w:uiPriority w:val="99"/>
    <w:semiHidden/>
    <w:unhideWhenUsed/>
    <w:rsid w:val="005318C0"/>
    <w:rPr>
      <w:sz w:val="16"/>
      <w:szCs w:val="16"/>
    </w:rPr>
  </w:style>
  <w:style w:type="paragraph" w:styleId="CommentText">
    <w:name w:val="annotation text"/>
    <w:basedOn w:val="Normal"/>
    <w:link w:val="CommentTextChar"/>
    <w:uiPriority w:val="99"/>
    <w:unhideWhenUsed/>
    <w:rsid w:val="005318C0"/>
    <w:pPr>
      <w:spacing w:line="240" w:lineRule="auto"/>
    </w:pPr>
    <w:rPr>
      <w:sz w:val="20"/>
      <w:szCs w:val="20"/>
    </w:rPr>
  </w:style>
  <w:style w:type="character" w:customStyle="1" w:styleId="CommentTextChar">
    <w:name w:val="Comment Text Char"/>
    <w:link w:val="CommentText"/>
    <w:uiPriority w:val="99"/>
    <w:rsid w:val="005318C0"/>
    <w:rPr>
      <w:sz w:val="20"/>
      <w:szCs w:val="20"/>
    </w:rPr>
  </w:style>
  <w:style w:type="paragraph" w:styleId="CommentSubject">
    <w:name w:val="annotation subject"/>
    <w:basedOn w:val="CommentText"/>
    <w:next w:val="CommentText"/>
    <w:link w:val="CommentSubjectChar"/>
    <w:uiPriority w:val="99"/>
    <w:semiHidden/>
    <w:unhideWhenUsed/>
    <w:rsid w:val="004245DE"/>
    <w:rPr>
      <w:b/>
      <w:bCs/>
    </w:rPr>
  </w:style>
  <w:style w:type="character" w:customStyle="1" w:styleId="CommentSubjectChar">
    <w:name w:val="Comment Subject Char"/>
    <w:link w:val="CommentSubject"/>
    <w:uiPriority w:val="99"/>
    <w:semiHidden/>
    <w:rsid w:val="004245DE"/>
    <w:rPr>
      <w:b/>
      <w:bCs/>
      <w:sz w:val="20"/>
      <w:szCs w:val="20"/>
    </w:rPr>
  </w:style>
  <w:style w:type="table" w:styleId="TableGrid">
    <w:name w:val="Table Grid"/>
    <w:basedOn w:val="TableNormal"/>
    <w:uiPriority w:val="39"/>
    <w:rsid w:val="001B32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253256"/>
    <w:rPr>
      <w:color w:val="0563C1"/>
      <w:u w:val="single"/>
    </w:rPr>
  </w:style>
  <w:style w:type="character" w:customStyle="1" w:styleId="UnresolvedMention1">
    <w:name w:val="Unresolved Mention1"/>
    <w:uiPriority w:val="99"/>
    <w:semiHidden/>
    <w:unhideWhenUsed/>
    <w:rsid w:val="00253256"/>
    <w:rPr>
      <w:color w:val="605E5C"/>
      <w:shd w:val="clear" w:color="auto" w:fill="E1DFDD"/>
    </w:rPr>
  </w:style>
  <w:style w:type="character" w:styleId="FollowedHyperlink">
    <w:name w:val="FollowedHyperlink"/>
    <w:uiPriority w:val="99"/>
    <w:semiHidden/>
    <w:unhideWhenUsed/>
    <w:rsid w:val="008A05D6"/>
    <w:rPr>
      <w:color w:val="954F72"/>
      <w:u w:val="single"/>
    </w:rPr>
  </w:style>
  <w:style w:type="paragraph" w:styleId="Revision">
    <w:name w:val="Revision"/>
    <w:hidden/>
    <w:uiPriority w:val="99"/>
    <w:semiHidden/>
    <w:rsid w:val="0041729C"/>
    <w:rPr>
      <w:sz w:val="22"/>
      <w:szCs w:val="22"/>
    </w:rPr>
  </w:style>
  <w:style w:type="paragraph" w:styleId="BalloonText">
    <w:name w:val="Balloon Text"/>
    <w:basedOn w:val="Normal"/>
    <w:link w:val="BalloonTextChar"/>
    <w:uiPriority w:val="99"/>
    <w:semiHidden/>
    <w:unhideWhenUsed/>
    <w:rsid w:val="00763CC1"/>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763CC1"/>
    <w:rPr>
      <w:rFonts w:ascii="Segoe UI" w:hAnsi="Segoe UI" w:cs="Segoe UI"/>
      <w:sz w:val="18"/>
      <w:szCs w:val="18"/>
    </w:rPr>
  </w:style>
  <w:style w:type="character" w:styleId="PlaceholderText">
    <w:name w:val="Placeholder Text"/>
    <w:basedOn w:val="DefaultParagraphFont"/>
    <w:uiPriority w:val="99"/>
    <w:semiHidden/>
    <w:rsid w:val="00A3140C"/>
    <w:rPr>
      <w:color w:val="808080"/>
    </w:rPr>
  </w:style>
  <w:style w:type="paragraph" w:styleId="Header">
    <w:name w:val="header"/>
    <w:basedOn w:val="Normal"/>
    <w:link w:val="HeaderChar"/>
    <w:uiPriority w:val="99"/>
    <w:unhideWhenUsed/>
    <w:rsid w:val="007E5A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5A53"/>
    <w:rPr>
      <w:sz w:val="22"/>
      <w:szCs w:val="22"/>
    </w:rPr>
  </w:style>
  <w:style w:type="paragraph" w:styleId="Footer">
    <w:name w:val="footer"/>
    <w:basedOn w:val="Normal"/>
    <w:link w:val="FooterChar"/>
    <w:uiPriority w:val="99"/>
    <w:unhideWhenUsed/>
    <w:rsid w:val="007E5A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5A53"/>
    <w:rPr>
      <w:sz w:val="22"/>
      <w:szCs w:val="22"/>
    </w:rPr>
  </w:style>
  <w:style w:type="character" w:customStyle="1" w:styleId="Heading3Char">
    <w:name w:val="Heading 3 Char"/>
    <w:basedOn w:val="DefaultParagraphFont"/>
    <w:link w:val="Heading3"/>
    <w:uiPriority w:val="9"/>
    <w:rsid w:val="009F69BA"/>
    <w:rPr>
      <w:rFonts w:ascii="Times New Roman" w:eastAsia="Times New Roman" w:hAnsi="Times New Roman"/>
      <w:b/>
      <w:bCs/>
      <w:sz w:val="27"/>
      <w:szCs w:val="27"/>
    </w:rPr>
  </w:style>
  <w:style w:type="paragraph" w:styleId="NormalWeb">
    <w:name w:val="Normal (Web)"/>
    <w:basedOn w:val="Normal"/>
    <w:uiPriority w:val="99"/>
    <w:semiHidden/>
    <w:unhideWhenUsed/>
    <w:rsid w:val="009F69BA"/>
    <w:pPr>
      <w:spacing w:before="100" w:beforeAutospacing="1" w:after="100" w:afterAutospacing="1" w:line="240" w:lineRule="auto"/>
    </w:pPr>
    <w:rPr>
      <w:rFonts w:ascii="Times New Roman" w:eastAsia="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698858">
      <w:bodyDiv w:val="1"/>
      <w:marLeft w:val="0"/>
      <w:marRight w:val="0"/>
      <w:marTop w:val="0"/>
      <w:marBottom w:val="0"/>
      <w:divBdr>
        <w:top w:val="none" w:sz="0" w:space="0" w:color="auto"/>
        <w:left w:val="none" w:sz="0" w:space="0" w:color="auto"/>
        <w:bottom w:val="none" w:sz="0" w:space="0" w:color="auto"/>
        <w:right w:val="none" w:sz="0" w:space="0" w:color="auto"/>
      </w:divBdr>
      <w:divsChild>
        <w:div w:id="512843950">
          <w:marLeft w:val="0"/>
          <w:marRight w:val="0"/>
          <w:marTop w:val="0"/>
          <w:marBottom w:val="0"/>
          <w:divBdr>
            <w:top w:val="none" w:sz="0" w:space="0" w:color="auto"/>
            <w:left w:val="none" w:sz="0" w:space="0" w:color="auto"/>
            <w:bottom w:val="none" w:sz="0" w:space="0" w:color="auto"/>
            <w:right w:val="none" w:sz="0" w:space="0" w:color="auto"/>
          </w:divBdr>
        </w:div>
      </w:divsChild>
    </w:div>
    <w:div w:id="1734163244">
      <w:bodyDiv w:val="1"/>
      <w:marLeft w:val="0"/>
      <w:marRight w:val="0"/>
      <w:marTop w:val="0"/>
      <w:marBottom w:val="0"/>
      <w:divBdr>
        <w:top w:val="none" w:sz="0" w:space="0" w:color="auto"/>
        <w:left w:val="none" w:sz="0" w:space="0" w:color="auto"/>
        <w:bottom w:val="none" w:sz="0" w:space="0" w:color="auto"/>
        <w:right w:val="none" w:sz="0" w:space="0" w:color="auto"/>
      </w:divBdr>
    </w:div>
    <w:div w:id="2037079697">
      <w:bodyDiv w:val="1"/>
      <w:marLeft w:val="0"/>
      <w:marRight w:val="0"/>
      <w:marTop w:val="0"/>
      <w:marBottom w:val="0"/>
      <w:divBdr>
        <w:top w:val="none" w:sz="0" w:space="0" w:color="auto"/>
        <w:left w:val="none" w:sz="0" w:space="0" w:color="auto"/>
        <w:bottom w:val="none" w:sz="0" w:space="0" w:color="auto"/>
        <w:right w:val="none" w:sz="0" w:space="0" w:color="auto"/>
      </w:divBdr>
    </w:div>
    <w:div w:id="20609334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tif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tiff"/><Relationship Id="rId17"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image" Target="media/image4.tif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3.tiff"/><Relationship Id="rId10" Type="http://schemas.microsoft.com/office/2016/09/relationships/commentsIds" Target="commentsIds.xml"/><Relationship Id="rId19"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4E97F2-5027-457C-8EDD-23DCCA3C50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2458</TotalTime>
  <Pages>24</Pages>
  <Words>5697</Words>
  <Characters>32475</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Liam Berigan</dc:creator>
  <cp:keywords/>
  <dc:description/>
  <cp:lastModifiedBy>Liam Berigan</cp:lastModifiedBy>
  <cp:revision>472</cp:revision>
  <cp:lastPrinted>2022-11-18T18:03:00Z</cp:lastPrinted>
  <dcterms:created xsi:type="dcterms:W3CDTF">2023-02-20T01:20:00Z</dcterms:created>
  <dcterms:modified xsi:type="dcterms:W3CDTF">2023-04-21T17:23:00Z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ies>
</file>